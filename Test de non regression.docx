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ajorHAnsi"/>
          <w:color w:val="auto"/>
          <w:sz w:val="22"/>
          <w:szCs w:val="22"/>
          <w:lang w:val="fr-FR"/>
          <w:rPrChange w:id="0" w:author="HAMLILI Fatima zohra" w:date="2022-03-31T15:30:00Z">
            <w:rPr>
              <w:rFonts w:ascii="Bahnschrift" w:eastAsiaTheme="minorHAnsi" w:hAnsi="Bahnschrift" w:cs="Helvetica"/>
              <w:color w:val="auto"/>
              <w:sz w:val="22"/>
              <w:szCs w:val="22"/>
              <w:lang w:val="fr-FR"/>
            </w:rPr>
          </w:rPrChange>
        </w:rPr>
        <w:id w:val="-1187896667"/>
        <w:docPartObj>
          <w:docPartGallery w:val="Table of Contents"/>
          <w:docPartUnique/>
        </w:docPartObj>
      </w:sdtPr>
      <w:sdtEndPr>
        <w:rPr>
          <w:b/>
          <w:bCs/>
          <w:rPrChange w:id="1" w:author="HAMLILI Fatima zohra" w:date="2022-03-31T15:30:00Z">
            <w:rPr/>
          </w:rPrChange>
        </w:rPr>
      </w:sdtEndPr>
      <w:sdtContent>
        <w:p w14:paraId="0FE96656" w14:textId="7255B1FA" w:rsidR="004D3657" w:rsidRPr="005B0899" w:rsidRDefault="004D3657">
          <w:pPr>
            <w:pStyle w:val="TOCHeading"/>
            <w:jc w:val="both"/>
            <w:rPr>
              <w:rFonts w:cstheme="majorHAnsi"/>
              <w:rPrChange w:id="2" w:author="HAMLILI Fatima zohra" w:date="2022-03-31T15:30:00Z">
                <w:rPr>
                  <w:rFonts w:ascii="Bahnschrift" w:hAnsi="Bahnschrift" w:cs="Helvetica"/>
                </w:rPr>
              </w:rPrChange>
            </w:rPr>
            <w:pPrChange w:id="3" w:author="HAMLILI Fatima zohra" w:date="2021-12-27T10:00:00Z">
              <w:pPr>
                <w:pStyle w:val="TOCHeading"/>
              </w:pPr>
            </w:pPrChange>
          </w:pPr>
          <w:r w:rsidRPr="005B0899">
            <w:rPr>
              <w:rFonts w:cstheme="majorHAnsi"/>
              <w:lang w:val="fr-FR"/>
              <w:rPrChange w:id="4" w:author="HAMLILI Fatima zohra" w:date="2022-03-31T15:30:00Z">
                <w:rPr>
                  <w:rFonts w:ascii="Bahnschrift" w:hAnsi="Bahnschrift" w:cs="Helvetica"/>
                  <w:lang w:val="fr-FR"/>
                </w:rPr>
              </w:rPrChange>
            </w:rPr>
            <w:t>Table des matières</w:t>
          </w:r>
        </w:p>
        <w:p w14:paraId="4415887B" w14:textId="53910F73" w:rsidR="005B0899" w:rsidRDefault="004D3657">
          <w:pPr>
            <w:pStyle w:val="TOC1"/>
            <w:rPr>
              <w:ins w:id="5" w:author="HAMLILI Fatima zohra" w:date="2022-03-31T15:34:00Z"/>
              <w:rFonts w:eastAsiaTheme="minorEastAsia"/>
              <w:noProof/>
              <w:lang w:eastAsia="fr-FR"/>
            </w:rPr>
          </w:pPr>
          <w:r w:rsidRPr="005B0899">
            <w:rPr>
              <w:rFonts w:asciiTheme="majorHAnsi" w:hAnsiTheme="majorHAnsi" w:cstheme="majorHAnsi"/>
              <w:rPrChange w:id="6" w:author="HAMLILI Fatima zohra" w:date="2022-03-31T15:30:00Z">
                <w:rPr>
                  <w:rFonts w:ascii="Bahnschrift" w:hAnsi="Bahnschrift" w:cs="Helvetica"/>
                </w:rPr>
              </w:rPrChange>
            </w:rPr>
            <w:fldChar w:fldCharType="begin"/>
          </w:r>
          <w:r w:rsidRPr="005B0899">
            <w:rPr>
              <w:rFonts w:asciiTheme="majorHAnsi" w:hAnsiTheme="majorHAnsi" w:cstheme="majorHAnsi"/>
              <w:rPrChange w:id="7" w:author="HAMLILI Fatima zohra" w:date="2022-03-31T15:30:00Z">
                <w:rPr>
                  <w:rFonts w:ascii="Bahnschrift" w:hAnsi="Bahnschrift" w:cs="Helvetica"/>
                </w:rPr>
              </w:rPrChange>
            </w:rPr>
            <w:instrText xml:space="preserve"> TOC \o "1-3" \h \z \u </w:instrText>
          </w:r>
          <w:r w:rsidRPr="005B0899">
            <w:rPr>
              <w:rFonts w:asciiTheme="majorHAnsi" w:hAnsiTheme="majorHAnsi" w:cstheme="majorHAnsi"/>
              <w:rPrChange w:id="8" w:author="HAMLILI Fatima zohra" w:date="2022-03-31T15:30:00Z">
                <w:rPr>
                  <w:rFonts w:ascii="Bahnschrift" w:hAnsi="Bahnschrift" w:cs="Helvetica"/>
                </w:rPr>
              </w:rPrChange>
            </w:rPr>
            <w:fldChar w:fldCharType="separate"/>
          </w:r>
          <w:ins w:id="9" w:author="HAMLILI Fatima zohra" w:date="2022-03-31T15:34:00Z">
            <w:r w:rsidR="005B0899" w:rsidRPr="00291ADE">
              <w:rPr>
                <w:rStyle w:val="Hyperlink"/>
                <w:noProof/>
              </w:rPr>
              <w:fldChar w:fldCharType="begin"/>
            </w:r>
            <w:r w:rsidR="005B0899" w:rsidRPr="00291ADE">
              <w:rPr>
                <w:rStyle w:val="Hyperlink"/>
                <w:noProof/>
              </w:rPr>
              <w:instrText xml:space="preserve"> </w:instrText>
            </w:r>
            <w:r w:rsidR="005B0899">
              <w:rPr>
                <w:noProof/>
              </w:rPr>
              <w:instrText>HYPERLINK \l "_Toc99633314"</w:instrText>
            </w:r>
            <w:r w:rsidR="005B0899" w:rsidRPr="00291ADE">
              <w:rPr>
                <w:rStyle w:val="Hyperlink"/>
                <w:noProof/>
              </w:rPr>
              <w:instrText xml:space="preserve"> </w:instrText>
            </w:r>
            <w:r w:rsidR="005B0899" w:rsidRPr="00291ADE">
              <w:rPr>
                <w:rStyle w:val="Hyperlink"/>
                <w:noProof/>
              </w:rPr>
            </w:r>
            <w:r w:rsidR="005B0899" w:rsidRPr="00291ADE">
              <w:rPr>
                <w:rStyle w:val="Hyperlink"/>
                <w:noProof/>
              </w:rPr>
              <w:fldChar w:fldCharType="separate"/>
            </w:r>
            <w:r w:rsidR="005B0899" w:rsidRPr="00291ADE">
              <w:rPr>
                <w:rStyle w:val="Hyperlink"/>
                <w:rFonts w:cstheme="majorHAnsi"/>
                <w:b/>
                <w:bCs/>
                <w:noProof/>
              </w:rPr>
              <w:t>I.</w:t>
            </w:r>
            <w:r w:rsidR="005B0899">
              <w:rPr>
                <w:rFonts w:eastAsiaTheme="minorEastAsia"/>
                <w:noProof/>
                <w:lang w:eastAsia="fr-FR"/>
              </w:rPr>
              <w:tab/>
            </w:r>
            <w:r w:rsidR="005B0899" w:rsidRPr="00291ADE">
              <w:rPr>
                <w:rStyle w:val="Hyperlink"/>
                <w:rFonts w:cstheme="majorHAnsi"/>
                <w:b/>
                <w:bCs/>
                <w:noProof/>
              </w:rPr>
              <w:t>Préambule</w:t>
            </w:r>
            <w:r w:rsidR="005B0899">
              <w:rPr>
                <w:noProof/>
                <w:webHidden/>
              </w:rPr>
              <w:tab/>
            </w:r>
            <w:r w:rsidR="005B0899">
              <w:rPr>
                <w:noProof/>
                <w:webHidden/>
              </w:rPr>
              <w:fldChar w:fldCharType="begin"/>
            </w:r>
            <w:r w:rsidR="005B0899">
              <w:rPr>
                <w:noProof/>
                <w:webHidden/>
              </w:rPr>
              <w:instrText xml:space="preserve"> PAGEREF _Toc99633314 \h </w:instrText>
            </w:r>
            <w:r w:rsidR="005B0899">
              <w:rPr>
                <w:noProof/>
                <w:webHidden/>
              </w:rPr>
            </w:r>
          </w:ins>
          <w:r w:rsidR="005B0899">
            <w:rPr>
              <w:noProof/>
              <w:webHidden/>
            </w:rPr>
            <w:fldChar w:fldCharType="separate"/>
          </w:r>
          <w:ins w:id="10" w:author="HAMLILI Fatima zohra" w:date="2022-03-31T15:34:00Z">
            <w:r w:rsidR="005B0899">
              <w:rPr>
                <w:noProof/>
                <w:webHidden/>
              </w:rPr>
              <w:t>3</w:t>
            </w:r>
            <w:r w:rsidR="005B0899">
              <w:rPr>
                <w:noProof/>
                <w:webHidden/>
              </w:rPr>
              <w:fldChar w:fldCharType="end"/>
            </w:r>
            <w:r w:rsidR="005B0899" w:rsidRPr="00291ADE">
              <w:rPr>
                <w:rStyle w:val="Hyperlink"/>
                <w:noProof/>
              </w:rPr>
              <w:fldChar w:fldCharType="end"/>
            </w:r>
          </w:ins>
        </w:p>
        <w:p w14:paraId="0921A583" w14:textId="43466E54" w:rsidR="005B0899" w:rsidRDefault="005B0899">
          <w:pPr>
            <w:pStyle w:val="TOC1"/>
            <w:rPr>
              <w:ins w:id="11" w:author="HAMLILI Fatima zohra" w:date="2022-03-31T15:34:00Z"/>
              <w:rFonts w:eastAsiaTheme="minorEastAsia"/>
              <w:noProof/>
              <w:lang w:eastAsia="fr-FR"/>
            </w:rPr>
          </w:pPr>
          <w:ins w:id="12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"_Toc99633315"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Inscription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_Toc99633315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" w:author="HAMLILI Fatima zohra" w:date="2022-03-31T15:34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6AD7495C" w14:textId="6F77B72E" w:rsidR="005B0899" w:rsidRDefault="005B0899">
          <w:pPr>
            <w:pStyle w:val="TOC2"/>
            <w:rPr>
              <w:ins w:id="14" w:author="HAMLILI Fatima zohra" w:date="2022-03-31T15:34:00Z"/>
              <w:rFonts w:eastAsiaTheme="minorEastAsia"/>
              <w:noProof/>
              <w:lang w:eastAsia="fr-FR"/>
            </w:rPr>
          </w:pPr>
          <w:ins w:id="15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"_Toc99633316"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A.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Créer un jeu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_Toc99633316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" w:author="HAMLILI Fatima zohra" w:date="2022-03-31T15:34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60264628" w14:textId="0A17F5C9" w:rsidR="005B0899" w:rsidRDefault="005B0899">
          <w:pPr>
            <w:pStyle w:val="TOC2"/>
            <w:rPr>
              <w:ins w:id="17" w:author="HAMLILI Fatima zohra" w:date="2022-03-31T15:34:00Z"/>
              <w:rFonts w:eastAsiaTheme="minorEastAsia"/>
              <w:noProof/>
              <w:lang w:eastAsia="fr-FR"/>
            </w:rPr>
          </w:pPr>
          <w:ins w:id="18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"_Toc99633317"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B.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Créer des applications pour chaque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_Toc99633317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" w:author="HAMLILI Fatima zohra" w:date="2022-03-31T15:34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375E5090" w14:textId="7336A15B" w:rsidR="005B0899" w:rsidRDefault="005B0899">
          <w:pPr>
            <w:pStyle w:val="TOC2"/>
            <w:rPr>
              <w:ins w:id="20" w:author="HAMLILI Fatima zohra" w:date="2022-03-31T15:34:00Z"/>
              <w:rFonts w:eastAsiaTheme="minorEastAsia"/>
              <w:noProof/>
              <w:lang w:eastAsia="fr-FR"/>
            </w:rPr>
          </w:pPr>
          <w:ins w:id="21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"_Toc99633318"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C.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Inscription avec des emails invalides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_Toc99633318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2" w:author="HAMLILI Fatima zohra" w:date="2022-03-31T15:34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38456A99" w14:textId="13B8291F" w:rsidR="005B0899" w:rsidRDefault="005B0899">
          <w:pPr>
            <w:pStyle w:val="TOC2"/>
            <w:rPr>
              <w:ins w:id="23" w:author="HAMLILI Fatima zohra" w:date="2022-03-31T15:34:00Z"/>
              <w:rFonts w:eastAsiaTheme="minorEastAsia"/>
              <w:noProof/>
              <w:lang w:eastAsia="fr-FR"/>
            </w:rPr>
          </w:pPr>
          <w:ins w:id="24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"_Toc99633319"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D.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Inscription avec mots de passe invalides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_Toc99633319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5" w:author="HAMLILI Fatima zohra" w:date="2022-03-31T15:34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5A173198" w14:textId="60C31F76" w:rsidR="005B0899" w:rsidRDefault="005B0899">
          <w:pPr>
            <w:pStyle w:val="TOC2"/>
            <w:rPr>
              <w:ins w:id="26" w:author="HAMLILI Fatima zohra" w:date="2022-03-31T15:34:00Z"/>
              <w:rFonts w:eastAsiaTheme="minorEastAsia"/>
              <w:noProof/>
              <w:lang w:eastAsia="fr-FR"/>
            </w:rPr>
          </w:pPr>
          <w:ins w:id="27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"_Toc99633320"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E.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Inscription avec des MDP invalides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_Toc99633320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8" w:author="HAMLILI Fatima zohra" w:date="2022-03-31T15:34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46D66F08" w14:textId="3E662BAB" w:rsidR="005B0899" w:rsidRDefault="005B0899">
          <w:pPr>
            <w:pStyle w:val="TOC2"/>
            <w:rPr>
              <w:ins w:id="29" w:author="HAMLILI Fatima zohra" w:date="2022-03-31T15:34:00Z"/>
              <w:rFonts w:eastAsiaTheme="minorEastAsia"/>
              <w:noProof/>
              <w:lang w:eastAsia="fr-FR"/>
            </w:rPr>
          </w:pPr>
          <w:ins w:id="30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"_Toc99633321"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F.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Inscription avec un email déjà inscrit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_Toc99633321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1" w:author="HAMLILI Fatima zohra" w:date="2022-03-31T15:34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2B6E6571" w14:textId="0223F9F6" w:rsidR="005B0899" w:rsidRDefault="005B0899">
          <w:pPr>
            <w:pStyle w:val="TOC1"/>
            <w:rPr>
              <w:ins w:id="32" w:author="HAMLILI Fatima zohra" w:date="2022-03-31T15:34:00Z"/>
              <w:rFonts w:eastAsiaTheme="minorEastAsia"/>
              <w:noProof/>
              <w:lang w:eastAsia="fr-FR"/>
            </w:rPr>
          </w:pPr>
          <w:ins w:id="33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"_Toc99633322"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Création d’une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_Toc99633322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4" w:author="HAMLILI Fatima zohra" w:date="2022-03-31T15:34:00Z"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45366A3B" w14:textId="1A45364A" w:rsidR="005B0899" w:rsidRDefault="005B0899">
          <w:pPr>
            <w:pStyle w:val="TOC2"/>
            <w:rPr>
              <w:ins w:id="35" w:author="HAMLILI Fatima zohra" w:date="2022-03-31T15:34:00Z"/>
              <w:rFonts w:eastAsiaTheme="minorEastAsia"/>
              <w:noProof/>
              <w:lang w:eastAsia="fr-FR"/>
            </w:rPr>
          </w:pPr>
          <w:ins w:id="36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"_Toc99633323"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A.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Création d’une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_Toc99633323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7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53962C87" w14:textId="53D4046A" w:rsidR="005B0899" w:rsidRDefault="005B0899">
          <w:pPr>
            <w:pStyle w:val="TOC2"/>
            <w:rPr>
              <w:ins w:id="38" w:author="HAMLILI Fatima zohra" w:date="2022-03-31T15:34:00Z"/>
              <w:rFonts w:eastAsiaTheme="minorEastAsia"/>
              <w:noProof/>
              <w:lang w:eastAsia="fr-FR"/>
            </w:rPr>
          </w:pPr>
          <w:ins w:id="39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"_Toc99633328"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B.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Mise à jour d’une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_Toc99633328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0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433721BE" w14:textId="7DEB550D" w:rsidR="005B0899" w:rsidRDefault="005B0899">
          <w:pPr>
            <w:pStyle w:val="TOC1"/>
            <w:rPr>
              <w:ins w:id="41" w:author="HAMLILI Fatima zohra" w:date="2022-03-31T15:34:00Z"/>
              <w:rFonts w:eastAsiaTheme="minorEastAsia"/>
              <w:noProof/>
              <w:lang w:eastAsia="fr-FR"/>
            </w:rPr>
          </w:pPr>
          <w:ins w:id="42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"_Toc99633329"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Remonté des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_Toc99633329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3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351642AD" w14:textId="4AC6ACF4" w:rsidR="005B0899" w:rsidRDefault="005B0899">
          <w:pPr>
            <w:pStyle w:val="TOC2"/>
            <w:rPr>
              <w:ins w:id="44" w:author="HAMLILI Fatima zohra" w:date="2022-03-31T15:34:00Z"/>
              <w:rFonts w:eastAsiaTheme="minorEastAsia"/>
              <w:noProof/>
              <w:lang w:eastAsia="fr-FR"/>
            </w:rPr>
          </w:pPr>
          <w:ins w:id="45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"_Toc99633330"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A.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Lancement d’une application petclinic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_Toc99633330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6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3208B9B8" w14:textId="0B56EDA6" w:rsidR="005B0899" w:rsidRDefault="005B0899">
          <w:pPr>
            <w:pStyle w:val="TOC2"/>
            <w:rPr>
              <w:ins w:id="47" w:author="HAMLILI Fatima zohra" w:date="2022-03-31T15:34:00Z"/>
              <w:rFonts w:eastAsiaTheme="minorEastAsia"/>
              <w:noProof/>
              <w:lang w:eastAsia="fr-FR"/>
            </w:rPr>
          </w:pPr>
          <w:ins w:id="48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"_Toc99633331"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B.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Vérification de l’onglet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_Toc99633331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9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13C99DA4" w14:textId="2C339CFA" w:rsidR="005B0899" w:rsidRDefault="005B0899">
          <w:pPr>
            <w:pStyle w:val="TOC2"/>
            <w:rPr>
              <w:ins w:id="50" w:author="HAMLILI Fatima zohra" w:date="2022-03-31T15:34:00Z"/>
              <w:rFonts w:eastAsiaTheme="minorEastAsia"/>
              <w:noProof/>
              <w:lang w:eastAsia="fr-FR"/>
            </w:rPr>
          </w:pPr>
          <w:ins w:id="51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"_Toc99633332"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C.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Vérification de l’onglet Vue générale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_Toc99633332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2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38B14F3B" w14:textId="43C091F2" w:rsidR="005B0899" w:rsidRDefault="005B0899">
          <w:pPr>
            <w:pStyle w:val="TOC2"/>
            <w:rPr>
              <w:ins w:id="53" w:author="HAMLILI Fatima zohra" w:date="2022-03-31T15:34:00Z"/>
              <w:rFonts w:eastAsiaTheme="minorEastAsia"/>
              <w:noProof/>
              <w:lang w:eastAsia="fr-FR"/>
            </w:rPr>
          </w:pPr>
          <w:ins w:id="54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"_Toc99633333"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D.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 xml:space="preserve">Vérification de l’onglet </w:t>
            </w:r>
            <w:r w:rsidRPr="00291ADE">
              <w:rPr>
                <w:rStyle w:val="Hyperlink"/>
                <w:rFonts w:cstheme="majorHAnsi"/>
                <w:i/>
                <w:iCs/>
                <w:noProof/>
              </w:rPr>
              <w:t>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_Toc99633333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5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05395C2F" w14:textId="6532CD8A" w:rsidR="005B0899" w:rsidRDefault="005B0899">
          <w:pPr>
            <w:pStyle w:val="TOC2"/>
            <w:rPr>
              <w:ins w:id="56" w:author="HAMLILI Fatima zohra" w:date="2022-03-31T15:34:00Z"/>
              <w:rFonts w:eastAsiaTheme="minorEastAsia"/>
              <w:noProof/>
              <w:lang w:eastAsia="fr-FR"/>
            </w:rPr>
          </w:pPr>
          <w:ins w:id="57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"_Toc99633334"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E.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 xml:space="preserve">Vérification de l’onglet </w:t>
            </w:r>
            <w:r w:rsidRPr="00291ADE">
              <w:rPr>
                <w:rStyle w:val="Hyperlink"/>
                <w:rFonts w:cstheme="majorHAnsi"/>
                <w:i/>
                <w:iCs/>
                <w:noProof/>
              </w:rPr>
              <w:t>Transactions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_Toc99633334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8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04923113" w14:textId="4DF9E3AE" w:rsidR="005B0899" w:rsidRDefault="005B0899">
          <w:pPr>
            <w:pStyle w:val="TOC2"/>
            <w:rPr>
              <w:ins w:id="59" w:author="HAMLILI Fatima zohra" w:date="2022-03-31T15:34:00Z"/>
              <w:rFonts w:eastAsiaTheme="minorEastAsia"/>
              <w:noProof/>
              <w:lang w:eastAsia="fr-FR"/>
            </w:rPr>
          </w:pPr>
          <w:ins w:id="60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"_Toc99633335"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F.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Vérification de l’onglet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_Toc99633335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1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777149A4" w14:textId="66B82B9A" w:rsidR="005B0899" w:rsidRDefault="005B0899">
          <w:pPr>
            <w:pStyle w:val="TOC2"/>
            <w:rPr>
              <w:ins w:id="62" w:author="HAMLILI Fatima zohra" w:date="2022-03-31T15:34:00Z"/>
              <w:rFonts w:eastAsiaTheme="minorEastAsia"/>
              <w:noProof/>
              <w:lang w:eastAsia="fr-FR"/>
            </w:rPr>
          </w:pPr>
          <w:ins w:id="63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"_Toc99633336"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G.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Vérification des onglets PowerHouse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_Toc99633336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4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50230B11" w14:textId="63D08F45" w:rsidR="005B0899" w:rsidRDefault="005B0899">
          <w:pPr>
            <w:pStyle w:val="TOC3"/>
            <w:tabs>
              <w:tab w:val="left" w:pos="880"/>
              <w:tab w:val="right" w:leader="dot" w:pos="10456"/>
            </w:tabs>
            <w:rPr>
              <w:ins w:id="65" w:author="HAMLILI Fatima zohra" w:date="2022-03-31T15:34:00Z"/>
              <w:rFonts w:eastAsiaTheme="minorEastAsia"/>
              <w:noProof/>
              <w:lang w:eastAsia="fr-FR"/>
            </w:rPr>
          </w:pPr>
          <w:ins w:id="66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"_Toc99633337"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Tester la gestion actif/inactif des onglets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_Toc99633337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7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6B6C79FE" w14:textId="655B0D93" w:rsidR="005B0899" w:rsidRDefault="005B0899">
          <w:pPr>
            <w:pStyle w:val="TOC3"/>
            <w:tabs>
              <w:tab w:val="left" w:pos="880"/>
              <w:tab w:val="right" w:leader="dot" w:pos="10456"/>
            </w:tabs>
            <w:rPr>
              <w:ins w:id="68" w:author="HAMLILI Fatima zohra" w:date="2022-03-31T15:34:00Z"/>
              <w:rFonts w:eastAsiaTheme="minorEastAsia"/>
              <w:noProof/>
              <w:lang w:eastAsia="fr-FR"/>
            </w:rPr>
          </w:pPr>
          <w:ins w:id="69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"_Toc99633338"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Tester la concordance des changements horaires entre les dashboards et Nudge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_Toc99633338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0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3B90F7EA" w14:textId="656842FC" w:rsidR="005B0899" w:rsidRDefault="005B0899">
          <w:pPr>
            <w:pStyle w:val="TOC1"/>
            <w:rPr>
              <w:ins w:id="71" w:author="HAMLILI Fatima zohra" w:date="2022-03-31T15:34:00Z"/>
              <w:rFonts w:eastAsiaTheme="minorEastAsia"/>
              <w:noProof/>
              <w:lang w:eastAsia="fr-FR"/>
            </w:rPr>
          </w:pPr>
          <w:ins w:id="72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"_Toc99633339"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V.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Les éléments de la barre de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_Toc99633339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3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4383A28D" w14:textId="2B153B7C" w:rsidR="005B0899" w:rsidRDefault="005B0899">
          <w:pPr>
            <w:pStyle w:val="TOC2"/>
            <w:rPr>
              <w:ins w:id="74" w:author="HAMLILI Fatima zohra" w:date="2022-03-31T15:34:00Z"/>
              <w:rFonts w:eastAsiaTheme="minorEastAsia"/>
              <w:noProof/>
              <w:lang w:eastAsia="fr-FR"/>
            </w:rPr>
          </w:pPr>
          <w:ins w:id="75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"_Toc99633340"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A.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Onglet NOTIFICATIONS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_Toc99633340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6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2BFFCD32" w14:textId="4037E932" w:rsidR="005B0899" w:rsidRDefault="005B0899">
          <w:pPr>
            <w:pStyle w:val="TOC2"/>
            <w:rPr>
              <w:ins w:id="77" w:author="HAMLILI Fatima zohra" w:date="2022-03-31T15:34:00Z"/>
              <w:rFonts w:eastAsiaTheme="minorEastAsia"/>
              <w:noProof/>
              <w:lang w:eastAsia="fr-FR"/>
            </w:rPr>
          </w:pPr>
          <w:ins w:id="78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"_Toc99633341"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B.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Onglet RAPPORTS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_Toc99633341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9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0F6FC611" w14:textId="2640F646" w:rsidR="005B0899" w:rsidRDefault="005B0899">
          <w:pPr>
            <w:pStyle w:val="TOC2"/>
            <w:rPr>
              <w:ins w:id="80" w:author="HAMLILI Fatima zohra" w:date="2022-03-31T15:34:00Z"/>
              <w:rFonts w:eastAsiaTheme="minorEastAsia"/>
              <w:noProof/>
              <w:lang w:eastAsia="fr-FR"/>
            </w:rPr>
          </w:pPr>
          <w:ins w:id="81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"_Toc99633342"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C.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Onglet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_Toc99633342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2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4E0E37EB" w14:textId="60476BCB" w:rsidR="005B0899" w:rsidRDefault="005B0899">
          <w:pPr>
            <w:pStyle w:val="TOC3"/>
            <w:tabs>
              <w:tab w:val="left" w:pos="880"/>
              <w:tab w:val="right" w:leader="dot" w:pos="10456"/>
            </w:tabs>
            <w:rPr>
              <w:ins w:id="83" w:author="HAMLILI Fatima zohra" w:date="2022-03-31T15:34:00Z"/>
              <w:rFonts w:eastAsiaTheme="minorEastAsia"/>
              <w:noProof/>
              <w:lang w:eastAsia="fr-FR"/>
            </w:rPr>
          </w:pPr>
          <w:ins w:id="84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"_Toc99633343"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Est-ce que les onglets s’affichent correctement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_Toc99633343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5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1283FFA0" w14:textId="5906B542" w:rsidR="005B0899" w:rsidRDefault="005B0899">
          <w:pPr>
            <w:pStyle w:val="TOC3"/>
            <w:tabs>
              <w:tab w:val="left" w:pos="880"/>
              <w:tab w:val="right" w:leader="dot" w:pos="10456"/>
            </w:tabs>
            <w:rPr>
              <w:ins w:id="86" w:author="HAMLILI Fatima zohra" w:date="2022-03-31T15:34:00Z"/>
              <w:rFonts w:eastAsiaTheme="minorEastAsia"/>
              <w:noProof/>
              <w:lang w:eastAsia="fr-FR"/>
            </w:rPr>
          </w:pPr>
          <w:ins w:id="87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"_Toc99633344"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Est-ce que l’ajout des Urls non valides fonctionne correctement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_Toc99633344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8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6CF25B03" w14:textId="1B049E02" w:rsidR="005B0899" w:rsidRDefault="005B0899">
          <w:pPr>
            <w:pStyle w:val="TOC3"/>
            <w:tabs>
              <w:tab w:val="left" w:pos="880"/>
              <w:tab w:val="right" w:leader="dot" w:pos="10456"/>
            </w:tabs>
            <w:rPr>
              <w:ins w:id="89" w:author="HAMLILI Fatima zohra" w:date="2022-03-31T15:34:00Z"/>
              <w:rFonts w:eastAsiaTheme="minorEastAsia"/>
              <w:noProof/>
              <w:lang w:eastAsia="fr-FR"/>
            </w:rPr>
          </w:pPr>
          <w:ins w:id="90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"_Toc99633345"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Est-ce que l’ajout des Urls valides fonctionne correctement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_Toc99633345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1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289A83A5" w14:textId="75AE97B2" w:rsidR="005B0899" w:rsidRDefault="005B0899">
          <w:pPr>
            <w:pStyle w:val="TOC3"/>
            <w:tabs>
              <w:tab w:val="left" w:pos="880"/>
              <w:tab w:val="right" w:leader="dot" w:pos="10456"/>
            </w:tabs>
            <w:rPr>
              <w:ins w:id="92" w:author="HAMLILI Fatima zohra" w:date="2022-03-31T15:34:00Z"/>
              <w:rFonts w:eastAsiaTheme="minorEastAsia"/>
              <w:noProof/>
              <w:lang w:eastAsia="fr-FR"/>
            </w:rPr>
          </w:pPr>
          <w:ins w:id="93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"_Toc99633346"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Est-ce que la suppression des urls fonctionnent correctement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_Toc99633346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4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4AB906AA" w14:textId="17BCF156" w:rsidR="005B0899" w:rsidRDefault="005B0899">
          <w:pPr>
            <w:pStyle w:val="TOC2"/>
            <w:rPr>
              <w:ins w:id="95" w:author="HAMLILI Fatima zohra" w:date="2022-03-31T15:34:00Z"/>
              <w:rFonts w:eastAsiaTheme="minorEastAsia"/>
              <w:noProof/>
              <w:lang w:eastAsia="fr-FR"/>
            </w:rPr>
          </w:pPr>
          <w:ins w:id="96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"_Toc99633347"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D.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Onglet PARAMETRES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_Toc99633347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7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37418AAA" w14:textId="43FFD2A9" w:rsidR="005B0899" w:rsidRDefault="005B0899">
          <w:pPr>
            <w:pStyle w:val="TOC3"/>
            <w:tabs>
              <w:tab w:val="right" w:leader="dot" w:pos="10456"/>
            </w:tabs>
            <w:rPr>
              <w:ins w:id="98" w:author="HAMLILI Fatima zohra" w:date="2022-03-31T15:34:00Z"/>
              <w:rFonts w:eastAsiaTheme="minorEastAsia"/>
              <w:noProof/>
              <w:lang w:eastAsia="fr-FR"/>
            </w:rPr>
          </w:pPr>
          <w:ins w:id="99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"_Toc99633348"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Sous-onglet ALERTES (A remplir)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_Toc99633348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0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68716C9A" w14:textId="6F185845" w:rsidR="005B0899" w:rsidRDefault="005B0899">
          <w:pPr>
            <w:pStyle w:val="TOC3"/>
            <w:tabs>
              <w:tab w:val="right" w:leader="dot" w:pos="10456"/>
            </w:tabs>
            <w:rPr>
              <w:ins w:id="101" w:author="HAMLILI Fatima zohra" w:date="2022-03-31T15:34:00Z"/>
              <w:rFonts w:eastAsiaTheme="minorEastAsia"/>
              <w:noProof/>
              <w:lang w:eastAsia="fr-FR"/>
            </w:rPr>
          </w:pPr>
          <w:ins w:id="102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"_Toc99633349"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Sous-onglet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_Toc99633349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3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62604FC5" w14:textId="3385E4A3" w:rsidR="005B0899" w:rsidRDefault="005B0899">
          <w:pPr>
            <w:pStyle w:val="TOC2"/>
            <w:rPr>
              <w:ins w:id="104" w:author="HAMLILI Fatima zohra" w:date="2022-03-31T15:34:00Z"/>
              <w:rFonts w:eastAsiaTheme="minorEastAsia"/>
              <w:noProof/>
              <w:lang w:eastAsia="fr-FR"/>
            </w:rPr>
          </w:pPr>
          <w:ins w:id="105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"_Toc99633350"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E.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Onglet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_Toc99633350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6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23E13420" w14:textId="725AC195" w:rsidR="005B0899" w:rsidRDefault="005B0899">
          <w:pPr>
            <w:pStyle w:val="TOC3"/>
            <w:tabs>
              <w:tab w:val="right" w:leader="dot" w:pos="10456"/>
            </w:tabs>
            <w:rPr>
              <w:ins w:id="107" w:author="HAMLILI Fatima zohra" w:date="2022-03-31T15:34:00Z"/>
              <w:rFonts w:eastAsiaTheme="minorEastAsia"/>
              <w:noProof/>
              <w:lang w:eastAsia="fr-FR"/>
            </w:rPr>
          </w:pPr>
          <w:ins w:id="108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"_Toc99633351"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Informations sur les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_Toc99633351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9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11997742" w14:textId="19A85A28" w:rsidR="005B0899" w:rsidRDefault="005B0899">
          <w:pPr>
            <w:pStyle w:val="TOC3"/>
            <w:tabs>
              <w:tab w:val="right" w:leader="dot" w:pos="10456"/>
            </w:tabs>
            <w:rPr>
              <w:ins w:id="110" w:author="HAMLILI Fatima zohra" w:date="2022-03-31T15:34:00Z"/>
              <w:rFonts w:eastAsiaTheme="minorEastAsia"/>
              <w:noProof/>
              <w:lang w:eastAsia="fr-FR"/>
            </w:rPr>
          </w:pPr>
          <w:ins w:id="111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"_Toc99633352"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Créer une nouvelle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_Toc99633352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2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4780EB54" w14:textId="1227D3C5" w:rsidR="005B0899" w:rsidRDefault="005B0899">
          <w:pPr>
            <w:pStyle w:val="TOC3"/>
            <w:tabs>
              <w:tab w:val="right" w:leader="dot" w:pos="10456"/>
            </w:tabs>
            <w:rPr>
              <w:ins w:id="113" w:author="HAMLILI Fatima zohra" w:date="2022-03-31T15:34:00Z"/>
              <w:rFonts w:eastAsiaTheme="minorEastAsia"/>
              <w:noProof/>
              <w:lang w:eastAsia="fr-FR"/>
            </w:rPr>
          </w:pPr>
          <w:ins w:id="114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"_Toc99633353"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Modifier une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_Toc99633353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5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37D0D2E1" w14:textId="2A4C913A" w:rsidR="005B0899" w:rsidRDefault="005B0899">
          <w:pPr>
            <w:pStyle w:val="TOC3"/>
            <w:tabs>
              <w:tab w:val="right" w:leader="dot" w:pos="10456"/>
            </w:tabs>
            <w:rPr>
              <w:ins w:id="116" w:author="HAMLILI Fatima zohra" w:date="2022-03-31T15:34:00Z"/>
              <w:rFonts w:eastAsiaTheme="minorEastAsia"/>
              <w:noProof/>
              <w:lang w:eastAsia="fr-FR"/>
            </w:rPr>
          </w:pPr>
          <w:ins w:id="117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"_Toc99633354"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Suppression d’une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_Toc99633354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8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6136C1A7" w14:textId="2EB1C71D" w:rsidR="005B0899" w:rsidRDefault="005B0899">
          <w:pPr>
            <w:pStyle w:val="TOC2"/>
            <w:rPr>
              <w:ins w:id="119" w:author="HAMLILI Fatima zohra" w:date="2022-03-31T15:34:00Z"/>
              <w:rFonts w:eastAsiaTheme="minorEastAsia"/>
              <w:noProof/>
              <w:lang w:eastAsia="fr-FR"/>
            </w:rPr>
          </w:pPr>
          <w:ins w:id="120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"_Toc99633365"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F.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Onglet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_Toc99633365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1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0CAFFB30" w14:textId="4BB7D41F" w:rsidR="005B0899" w:rsidRDefault="005B0899">
          <w:pPr>
            <w:pStyle w:val="TOC2"/>
            <w:rPr>
              <w:ins w:id="122" w:author="HAMLILI Fatima zohra" w:date="2022-03-31T15:34:00Z"/>
              <w:rFonts w:eastAsiaTheme="minorEastAsia"/>
              <w:noProof/>
              <w:lang w:eastAsia="fr-FR"/>
            </w:rPr>
          </w:pPr>
          <w:ins w:id="123" w:author="HAMLILI Fatima zohra" w:date="2022-03-31T15:34:00Z">
            <w:r w:rsidRPr="00291ADE">
              <w:rPr>
                <w:rStyle w:val="Hyperlink"/>
                <w:noProof/>
              </w:rPr>
              <w:lastRenderedPageBreak/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"_Toc99633366"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G.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Onglet SUPPORT LOGICIEL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_Toc99633366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4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564419E8" w14:textId="50022329" w:rsidR="005B0899" w:rsidRDefault="005B0899">
          <w:pPr>
            <w:pStyle w:val="TOC2"/>
            <w:rPr>
              <w:ins w:id="125" w:author="HAMLILI Fatima zohra" w:date="2022-03-31T15:34:00Z"/>
              <w:rFonts w:eastAsiaTheme="minorEastAsia"/>
              <w:noProof/>
              <w:lang w:eastAsia="fr-FR"/>
            </w:rPr>
          </w:pPr>
          <w:ins w:id="126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"_Toc99633367"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noProof/>
              </w:rPr>
              <w:t>H.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noProof/>
              </w:rPr>
              <w:t>Onglet CONTACTEZ NOUS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_Toc99633367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7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0DA2BF56" w14:textId="24B64A31" w:rsidR="005B0899" w:rsidRDefault="005B0899">
          <w:pPr>
            <w:pStyle w:val="TOC1"/>
            <w:rPr>
              <w:ins w:id="128" w:author="HAMLILI Fatima zohra" w:date="2022-03-31T15:34:00Z"/>
              <w:rFonts w:eastAsiaTheme="minorEastAsia"/>
              <w:noProof/>
              <w:lang w:eastAsia="fr-FR"/>
            </w:rPr>
          </w:pPr>
          <w:ins w:id="129" w:author="HAMLILI Fatima zohra" w:date="2022-03-31T15:34:00Z">
            <w:r w:rsidRPr="00291ADE">
              <w:rPr>
                <w:rStyle w:val="Hyperlink"/>
                <w:noProof/>
              </w:rPr>
              <w:fldChar w:fldCharType="begin"/>
            </w:r>
            <w:r w:rsidRPr="00291ADE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"_Toc99633368"</w:instrText>
            </w:r>
            <w:r w:rsidRPr="00291ADE">
              <w:rPr>
                <w:rStyle w:val="Hyperlink"/>
                <w:noProof/>
              </w:rPr>
              <w:instrText xml:space="preserve"> </w:instrText>
            </w:r>
            <w:r w:rsidRPr="00291ADE">
              <w:rPr>
                <w:rStyle w:val="Hyperlink"/>
                <w:noProof/>
              </w:rPr>
            </w:r>
            <w:r w:rsidRPr="00291ADE">
              <w:rPr>
                <w:rStyle w:val="Hyperlink"/>
                <w:noProof/>
              </w:rPr>
              <w:fldChar w:fldCharType="separate"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VI.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91ADE">
              <w:rPr>
                <w:rStyle w:val="Hyperlink"/>
                <w:rFonts w:cstheme="majorHAnsi"/>
                <w:b/>
                <w:bCs/>
                <w:noProof/>
              </w:rPr>
              <w:t>Suppression des applications créées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_Toc99633368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0" w:author="HAMLILI Fatima zohra" w:date="2022-03-31T15:34:00Z"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291ADE">
              <w:rPr>
                <w:rStyle w:val="Hyperlink"/>
                <w:noProof/>
              </w:rPr>
              <w:fldChar w:fldCharType="end"/>
            </w:r>
          </w:ins>
        </w:p>
        <w:p w14:paraId="1CAA9FBF" w14:textId="379308DB" w:rsidR="00B57BEE" w:rsidRPr="005B0899" w:rsidDel="00E705CC" w:rsidRDefault="00B57BEE">
          <w:pPr>
            <w:pStyle w:val="TOC1"/>
            <w:jc w:val="both"/>
            <w:rPr>
              <w:del w:id="131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132" w:author="HAMLILI Fatima zohra" w:date="2022-03-31T15:30:00Z">
                <w:rPr>
                  <w:del w:id="133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134" w:author="HAMLILI Fatima zohra" w:date="2021-12-27T10:00:00Z">
              <w:pPr>
                <w:pStyle w:val="TOC1"/>
              </w:pPr>
            </w:pPrChange>
          </w:pPr>
          <w:del w:id="135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136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I.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137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138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Inscription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139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2</w:delText>
            </w:r>
          </w:del>
        </w:p>
        <w:p w14:paraId="58BF16AF" w14:textId="4D58CD7A" w:rsidR="00B57BEE" w:rsidRPr="005B0899" w:rsidDel="00E705CC" w:rsidRDefault="00B57BEE">
          <w:pPr>
            <w:pStyle w:val="TOC2"/>
            <w:jc w:val="both"/>
            <w:rPr>
              <w:del w:id="140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141" w:author="HAMLILI Fatima zohra" w:date="2022-03-31T15:30:00Z">
                <w:rPr>
                  <w:del w:id="142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143" w:author="HAMLILI Fatima zohra" w:date="2021-12-27T10:00:00Z">
              <w:pPr>
                <w:pStyle w:val="TOC2"/>
              </w:pPr>
            </w:pPrChange>
          </w:pPr>
          <w:del w:id="144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145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A.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146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147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Inscription avec des emails invalides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148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2</w:delText>
            </w:r>
          </w:del>
        </w:p>
        <w:p w14:paraId="35D62F89" w14:textId="3FCBA0C0" w:rsidR="00B57BEE" w:rsidRPr="005B0899" w:rsidDel="00E705CC" w:rsidRDefault="00B57BEE">
          <w:pPr>
            <w:pStyle w:val="TOC2"/>
            <w:jc w:val="both"/>
            <w:rPr>
              <w:del w:id="149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150" w:author="HAMLILI Fatima zohra" w:date="2022-03-31T15:30:00Z">
                <w:rPr>
                  <w:del w:id="151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152" w:author="HAMLILI Fatima zohra" w:date="2021-12-27T10:00:00Z">
              <w:pPr>
                <w:pStyle w:val="TOC2"/>
              </w:pPr>
            </w:pPrChange>
          </w:pPr>
          <w:del w:id="153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154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B.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155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156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Inscription avec MDP invalides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157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2</w:delText>
            </w:r>
          </w:del>
        </w:p>
        <w:p w14:paraId="74EA6D30" w14:textId="6335A91A" w:rsidR="00B57BEE" w:rsidRPr="005B0899" w:rsidDel="00E705CC" w:rsidRDefault="00B57BEE">
          <w:pPr>
            <w:pStyle w:val="TOC2"/>
            <w:jc w:val="both"/>
            <w:rPr>
              <w:del w:id="158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159" w:author="HAMLILI Fatima zohra" w:date="2022-03-31T15:30:00Z">
                <w:rPr>
                  <w:del w:id="160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161" w:author="HAMLILI Fatima zohra" w:date="2021-12-27T10:00:00Z">
              <w:pPr>
                <w:pStyle w:val="TOC2"/>
              </w:pPr>
            </w:pPrChange>
          </w:pPr>
          <w:del w:id="162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163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C.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164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165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Inscription avec des MDP invalides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166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2</w:delText>
            </w:r>
          </w:del>
        </w:p>
        <w:p w14:paraId="606BC325" w14:textId="6D60E8AB" w:rsidR="00B57BEE" w:rsidRPr="005B0899" w:rsidDel="00E705CC" w:rsidRDefault="00B57BEE">
          <w:pPr>
            <w:pStyle w:val="TOC2"/>
            <w:jc w:val="both"/>
            <w:rPr>
              <w:del w:id="167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168" w:author="HAMLILI Fatima zohra" w:date="2022-03-31T15:30:00Z">
                <w:rPr>
                  <w:del w:id="169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170" w:author="HAMLILI Fatima zohra" w:date="2021-12-27T10:00:00Z">
              <w:pPr>
                <w:pStyle w:val="TOC2"/>
              </w:pPr>
            </w:pPrChange>
          </w:pPr>
          <w:del w:id="171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172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D.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173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174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Inscription avec un email déjà inscrit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175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2</w:delText>
            </w:r>
          </w:del>
        </w:p>
        <w:p w14:paraId="212A5442" w14:textId="451E7D5E" w:rsidR="00B57BEE" w:rsidRPr="005B0899" w:rsidDel="00E705CC" w:rsidRDefault="00B57BEE">
          <w:pPr>
            <w:pStyle w:val="TOC2"/>
            <w:jc w:val="both"/>
            <w:rPr>
              <w:del w:id="176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177" w:author="HAMLILI Fatima zohra" w:date="2022-03-31T15:30:00Z">
                <w:rPr>
                  <w:del w:id="178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179" w:author="HAMLILI Fatima zohra" w:date="2021-12-27T10:00:00Z">
              <w:pPr>
                <w:pStyle w:val="TOC2"/>
              </w:pPr>
            </w:pPrChange>
          </w:pPr>
          <w:del w:id="180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181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E.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182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183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Inscription avec un email et un MDP valide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184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3</w:delText>
            </w:r>
          </w:del>
        </w:p>
        <w:p w14:paraId="6FEF3E71" w14:textId="740BCF3B" w:rsidR="00B57BEE" w:rsidRPr="005B0899" w:rsidDel="00E705CC" w:rsidRDefault="00B57BEE">
          <w:pPr>
            <w:pStyle w:val="TOC1"/>
            <w:jc w:val="both"/>
            <w:rPr>
              <w:del w:id="185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186" w:author="HAMLILI Fatima zohra" w:date="2022-03-31T15:30:00Z">
                <w:rPr>
                  <w:del w:id="187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188" w:author="HAMLILI Fatima zohra" w:date="2021-12-27T10:00:00Z">
              <w:pPr>
                <w:pStyle w:val="TOC1"/>
              </w:pPr>
            </w:pPrChange>
          </w:pPr>
          <w:del w:id="189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190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II.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191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192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Création d’une application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193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3</w:delText>
            </w:r>
          </w:del>
        </w:p>
        <w:p w14:paraId="483B666B" w14:textId="135DFC4F" w:rsidR="00B57BEE" w:rsidRPr="005B0899" w:rsidDel="00E705CC" w:rsidRDefault="00B57BEE">
          <w:pPr>
            <w:pStyle w:val="TOC2"/>
            <w:jc w:val="both"/>
            <w:rPr>
              <w:del w:id="194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195" w:author="HAMLILI Fatima zohra" w:date="2022-03-31T15:30:00Z">
                <w:rPr>
                  <w:del w:id="196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197" w:author="HAMLILI Fatima zohra" w:date="2021-12-27T10:00:00Z">
              <w:pPr>
                <w:pStyle w:val="TOC2"/>
              </w:pPr>
            </w:pPrChange>
          </w:pPr>
          <w:del w:id="198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199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A.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200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201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Création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202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3</w:delText>
            </w:r>
          </w:del>
        </w:p>
        <w:p w14:paraId="29D4E9F8" w14:textId="596EDDF7" w:rsidR="00B57BEE" w:rsidRPr="005B0899" w:rsidDel="00E705CC" w:rsidRDefault="00B57BEE">
          <w:pPr>
            <w:pStyle w:val="TOC2"/>
            <w:jc w:val="both"/>
            <w:rPr>
              <w:del w:id="203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204" w:author="HAMLILI Fatima zohra" w:date="2022-03-31T15:30:00Z">
                <w:rPr>
                  <w:del w:id="205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206" w:author="HAMLILI Fatima zohra" w:date="2021-12-27T10:00:00Z">
              <w:pPr>
                <w:pStyle w:val="TOC2"/>
              </w:pPr>
            </w:pPrChange>
          </w:pPr>
          <w:del w:id="207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208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B.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209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210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Update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211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3</w:delText>
            </w:r>
          </w:del>
        </w:p>
        <w:p w14:paraId="6820936D" w14:textId="76ECAD0D" w:rsidR="00B57BEE" w:rsidRPr="005B0899" w:rsidDel="00E705CC" w:rsidRDefault="00B57BEE">
          <w:pPr>
            <w:pStyle w:val="TOC1"/>
            <w:tabs>
              <w:tab w:val="left" w:pos="660"/>
            </w:tabs>
            <w:jc w:val="both"/>
            <w:rPr>
              <w:del w:id="212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213" w:author="HAMLILI Fatima zohra" w:date="2022-03-31T15:30:00Z">
                <w:rPr>
                  <w:del w:id="214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215" w:author="HAMLILI Fatima zohra" w:date="2021-12-27T10:00:00Z">
              <w:pPr>
                <w:pStyle w:val="TOC1"/>
                <w:tabs>
                  <w:tab w:val="left" w:pos="660"/>
                </w:tabs>
              </w:pPr>
            </w:pPrChange>
          </w:pPr>
          <w:del w:id="216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217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III.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218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219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Remonté des données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220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3</w:delText>
            </w:r>
          </w:del>
        </w:p>
        <w:p w14:paraId="44C4AF9D" w14:textId="33C73606" w:rsidR="00B57BEE" w:rsidRPr="005B0899" w:rsidDel="00E705CC" w:rsidRDefault="00B57BEE">
          <w:pPr>
            <w:pStyle w:val="TOC2"/>
            <w:jc w:val="both"/>
            <w:rPr>
              <w:del w:id="221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222" w:author="HAMLILI Fatima zohra" w:date="2022-03-31T15:30:00Z">
                <w:rPr>
                  <w:del w:id="223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224" w:author="HAMLILI Fatima zohra" w:date="2021-12-27T10:00:00Z">
              <w:pPr>
                <w:pStyle w:val="TOC2"/>
              </w:pPr>
            </w:pPrChange>
          </w:pPr>
          <w:del w:id="225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226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A.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227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228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Lancement d’une application petclinic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229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3</w:delText>
            </w:r>
          </w:del>
        </w:p>
        <w:p w14:paraId="4891ECE8" w14:textId="17F2E447" w:rsidR="00B57BEE" w:rsidRPr="005B0899" w:rsidDel="00E705CC" w:rsidRDefault="00B57BEE">
          <w:pPr>
            <w:pStyle w:val="TOC2"/>
            <w:jc w:val="both"/>
            <w:rPr>
              <w:del w:id="230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231" w:author="HAMLILI Fatima zohra" w:date="2022-03-31T15:30:00Z">
                <w:rPr>
                  <w:del w:id="232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233" w:author="HAMLILI Fatima zohra" w:date="2021-12-27T10:00:00Z">
              <w:pPr>
                <w:pStyle w:val="TOC2"/>
              </w:pPr>
            </w:pPrChange>
          </w:pPr>
          <w:del w:id="234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235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B.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236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237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Vérification de l’onglet Application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238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3</w:delText>
            </w:r>
          </w:del>
        </w:p>
        <w:p w14:paraId="213A5614" w14:textId="27DECF2F" w:rsidR="00B57BEE" w:rsidRPr="005B0899" w:rsidDel="00E705CC" w:rsidRDefault="00B57BEE">
          <w:pPr>
            <w:pStyle w:val="TOC2"/>
            <w:jc w:val="both"/>
            <w:rPr>
              <w:del w:id="239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240" w:author="HAMLILI Fatima zohra" w:date="2022-03-31T15:30:00Z">
                <w:rPr>
                  <w:del w:id="241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242" w:author="HAMLILI Fatima zohra" w:date="2021-12-27T10:00:00Z">
              <w:pPr>
                <w:pStyle w:val="TOC2"/>
              </w:pPr>
            </w:pPrChange>
          </w:pPr>
          <w:del w:id="243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244" w:author="HAMLILI Fatima zohra" w:date="2022-03-31T15:30:00Z">
                  <w:rPr>
                    <w:rStyle w:val="Hyperlink"/>
                    <w:rFonts w:ascii="Bahnschrift" w:hAnsi="Bahnschrift"/>
                    <w:noProof/>
                  </w:rPr>
                </w:rPrChange>
              </w:rPr>
              <w:delText>C.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245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246" w:author="HAMLILI Fatima zohra" w:date="2022-03-31T15:30:00Z">
                  <w:rPr>
                    <w:rStyle w:val="Hyperlink"/>
                    <w:rFonts w:ascii="Bahnschrift" w:hAnsi="Bahnschrift"/>
                    <w:noProof/>
                  </w:rPr>
                </w:rPrChange>
              </w:rPr>
              <w:delText>Vérification de l’onglet Vue générale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247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3</w:delText>
            </w:r>
          </w:del>
        </w:p>
        <w:p w14:paraId="5604EFEB" w14:textId="4F8E7E5B" w:rsidR="00B57BEE" w:rsidRPr="005B0899" w:rsidDel="00E705CC" w:rsidRDefault="00B57BEE">
          <w:pPr>
            <w:pStyle w:val="TOC2"/>
            <w:jc w:val="both"/>
            <w:rPr>
              <w:del w:id="248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249" w:author="HAMLILI Fatima zohra" w:date="2022-03-31T15:30:00Z">
                <w:rPr>
                  <w:del w:id="250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251" w:author="HAMLILI Fatima zohra" w:date="2021-12-27T10:00:00Z">
              <w:pPr>
                <w:pStyle w:val="TOC2"/>
              </w:pPr>
            </w:pPrChange>
          </w:pPr>
          <w:del w:id="252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253" w:author="HAMLILI Fatima zohra" w:date="2022-03-31T15:30:00Z">
                  <w:rPr>
                    <w:rStyle w:val="Hyperlink"/>
                    <w:rFonts w:ascii="Bahnschrift" w:hAnsi="Bahnschrift"/>
                    <w:noProof/>
                  </w:rPr>
                </w:rPrChange>
              </w:rPr>
              <w:delText>D.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254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255" w:author="HAMLILI Fatima zohra" w:date="2022-03-31T15:30:00Z">
                  <w:rPr>
                    <w:rStyle w:val="Hyperlink"/>
                    <w:rFonts w:ascii="Bahnschrift" w:hAnsi="Bahnschrift"/>
                    <w:noProof/>
                  </w:rPr>
                </w:rPrChange>
              </w:rPr>
              <w:delText xml:space="preserve">Vérification de l’onglet </w:delText>
            </w:r>
            <w:r w:rsidRPr="005B0899" w:rsidDel="00E705CC">
              <w:rPr>
                <w:rFonts w:asciiTheme="majorHAnsi" w:hAnsiTheme="majorHAnsi" w:cstheme="majorHAnsi"/>
                <w:noProof/>
                <w:rPrChange w:id="256" w:author="HAMLILI Fatima zohra" w:date="2022-03-31T15:30:00Z">
                  <w:rPr>
                    <w:rStyle w:val="Hyperlink"/>
                    <w:rFonts w:ascii="Bahnschrift" w:hAnsi="Bahnschrift"/>
                    <w:i/>
                    <w:iCs/>
                    <w:noProof/>
                  </w:rPr>
                </w:rPrChange>
              </w:rPr>
              <w:delText>Map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257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4</w:delText>
            </w:r>
          </w:del>
        </w:p>
        <w:p w14:paraId="1674DC1F" w14:textId="2741A67C" w:rsidR="00B57BEE" w:rsidRPr="005B0899" w:rsidDel="00E705CC" w:rsidRDefault="00B57BEE">
          <w:pPr>
            <w:pStyle w:val="TOC2"/>
            <w:jc w:val="both"/>
            <w:rPr>
              <w:del w:id="258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259" w:author="HAMLILI Fatima zohra" w:date="2022-03-31T15:30:00Z">
                <w:rPr>
                  <w:del w:id="260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261" w:author="HAMLILI Fatima zohra" w:date="2021-12-27T10:00:00Z">
              <w:pPr>
                <w:pStyle w:val="TOC2"/>
              </w:pPr>
            </w:pPrChange>
          </w:pPr>
          <w:del w:id="262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263" w:author="HAMLILI Fatima zohra" w:date="2022-03-31T15:30:00Z">
                  <w:rPr>
                    <w:rStyle w:val="Hyperlink"/>
                    <w:rFonts w:ascii="Bahnschrift" w:hAnsi="Bahnschrift"/>
                    <w:noProof/>
                  </w:rPr>
                </w:rPrChange>
              </w:rPr>
              <w:delText>E.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264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265" w:author="HAMLILI Fatima zohra" w:date="2022-03-31T15:30:00Z">
                  <w:rPr>
                    <w:rStyle w:val="Hyperlink"/>
                    <w:rFonts w:ascii="Bahnschrift" w:hAnsi="Bahnschrift"/>
                    <w:noProof/>
                  </w:rPr>
                </w:rPrChange>
              </w:rPr>
              <w:delText xml:space="preserve">Vérification de l’onglet </w:delText>
            </w:r>
            <w:r w:rsidRPr="005B0899" w:rsidDel="00E705CC">
              <w:rPr>
                <w:rFonts w:asciiTheme="majorHAnsi" w:hAnsiTheme="majorHAnsi" w:cstheme="majorHAnsi"/>
                <w:noProof/>
                <w:rPrChange w:id="266" w:author="HAMLILI Fatima zohra" w:date="2022-03-31T15:30:00Z">
                  <w:rPr>
                    <w:rStyle w:val="Hyperlink"/>
                    <w:rFonts w:ascii="Bahnschrift" w:hAnsi="Bahnschrift"/>
                    <w:i/>
                    <w:iCs/>
                    <w:noProof/>
                  </w:rPr>
                </w:rPrChange>
              </w:rPr>
              <w:delText>Transactions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267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4</w:delText>
            </w:r>
          </w:del>
        </w:p>
        <w:p w14:paraId="1C2D4B42" w14:textId="4311F8F7" w:rsidR="00B57BEE" w:rsidRPr="005B0899" w:rsidDel="00E705CC" w:rsidRDefault="00B57BEE">
          <w:pPr>
            <w:pStyle w:val="TOC2"/>
            <w:jc w:val="both"/>
            <w:rPr>
              <w:del w:id="268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269" w:author="HAMLILI Fatima zohra" w:date="2022-03-31T15:30:00Z">
                <w:rPr>
                  <w:del w:id="270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271" w:author="HAMLILI Fatima zohra" w:date="2021-12-27T10:00:00Z">
              <w:pPr>
                <w:pStyle w:val="TOC2"/>
              </w:pPr>
            </w:pPrChange>
          </w:pPr>
          <w:del w:id="272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273" w:author="HAMLILI Fatima zohra" w:date="2022-03-31T15:30:00Z">
                  <w:rPr>
                    <w:rStyle w:val="Hyperlink"/>
                    <w:rFonts w:ascii="Bahnschrift" w:hAnsi="Bahnschrift"/>
                    <w:noProof/>
                  </w:rPr>
                </w:rPrChange>
              </w:rPr>
              <w:delText>F.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274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275" w:author="HAMLILI Fatima zohra" w:date="2022-03-31T15:30:00Z">
                  <w:rPr>
                    <w:rStyle w:val="Hyperlink"/>
                    <w:rFonts w:ascii="Bahnschrift" w:hAnsi="Bahnschrift"/>
                    <w:noProof/>
                  </w:rPr>
                </w:rPrChange>
              </w:rPr>
              <w:delText>Vérification de l’onglet Services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276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5</w:delText>
            </w:r>
          </w:del>
        </w:p>
        <w:p w14:paraId="10ACED15" w14:textId="0164FA86" w:rsidR="00B57BEE" w:rsidRPr="005B0899" w:rsidDel="00E705CC" w:rsidRDefault="00B57BEE">
          <w:pPr>
            <w:pStyle w:val="TOC1"/>
            <w:tabs>
              <w:tab w:val="left" w:pos="660"/>
            </w:tabs>
            <w:jc w:val="both"/>
            <w:rPr>
              <w:del w:id="277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278" w:author="HAMLILI Fatima zohra" w:date="2022-03-31T15:30:00Z">
                <w:rPr>
                  <w:del w:id="279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280" w:author="HAMLILI Fatima zohra" w:date="2021-12-27T10:00:00Z">
              <w:pPr>
                <w:pStyle w:val="TOC1"/>
                <w:tabs>
                  <w:tab w:val="left" w:pos="660"/>
                </w:tabs>
              </w:pPr>
            </w:pPrChange>
          </w:pPr>
          <w:del w:id="281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282" w:author="HAMLILI Fatima zohra" w:date="2022-03-31T15:30:00Z">
                  <w:rPr>
                    <w:rStyle w:val="Hyperlink"/>
                    <w:rFonts w:ascii="Bahnschrift" w:hAnsi="Bahnschrift"/>
                    <w:noProof/>
                  </w:rPr>
                </w:rPrChange>
              </w:rPr>
              <w:delText>IV.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283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284" w:author="HAMLILI Fatima zohra" w:date="2022-03-31T15:30:00Z">
                  <w:rPr>
                    <w:rStyle w:val="Hyperlink"/>
                    <w:rFonts w:ascii="Bahnschrift" w:hAnsi="Bahnschrift"/>
                    <w:noProof/>
                  </w:rPr>
                </w:rPrChange>
              </w:rPr>
              <w:delText>Test des éléments de la barre de navigation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285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6</w:delText>
            </w:r>
          </w:del>
        </w:p>
        <w:p w14:paraId="55100AC1" w14:textId="3085FDCB" w:rsidR="00B57BEE" w:rsidRPr="005B0899" w:rsidDel="00E705CC" w:rsidRDefault="00B57BEE">
          <w:pPr>
            <w:pStyle w:val="TOC3"/>
            <w:tabs>
              <w:tab w:val="left" w:pos="880"/>
              <w:tab w:val="right" w:leader="dot" w:pos="10456"/>
            </w:tabs>
            <w:jc w:val="both"/>
            <w:rPr>
              <w:del w:id="286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287" w:author="HAMLILI Fatima zohra" w:date="2022-03-31T15:30:00Z">
                <w:rPr>
                  <w:del w:id="288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289" w:author="HAMLILI Fatima zohra" w:date="2021-12-27T10:00:00Z">
              <w:pPr>
                <w:pStyle w:val="TOC3"/>
                <w:tabs>
                  <w:tab w:val="left" w:pos="880"/>
                  <w:tab w:val="right" w:leader="dot" w:pos="10456"/>
                </w:tabs>
              </w:pPr>
            </w:pPrChange>
          </w:pPr>
          <w:del w:id="290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291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A.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292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293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Onglet NOTIFICATIONS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294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6</w:delText>
            </w:r>
          </w:del>
        </w:p>
        <w:p w14:paraId="63797CEE" w14:textId="6F4952F1" w:rsidR="00B57BEE" w:rsidRPr="005B0899" w:rsidDel="00E705CC" w:rsidRDefault="00B57BEE">
          <w:pPr>
            <w:pStyle w:val="TOC3"/>
            <w:tabs>
              <w:tab w:val="left" w:pos="880"/>
              <w:tab w:val="right" w:leader="dot" w:pos="10456"/>
            </w:tabs>
            <w:jc w:val="both"/>
            <w:rPr>
              <w:del w:id="295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296" w:author="HAMLILI Fatima zohra" w:date="2022-03-31T15:30:00Z">
                <w:rPr>
                  <w:del w:id="297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298" w:author="HAMLILI Fatima zohra" w:date="2021-12-27T10:00:00Z">
              <w:pPr>
                <w:pStyle w:val="TOC3"/>
                <w:tabs>
                  <w:tab w:val="left" w:pos="880"/>
                  <w:tab w:val="right" w:leader="dot" w:pos="10456"/>
                </w:tabs>
              </w:pPr>
            </w:pPrChange>
          </w:pPr>
          <w:del w:id="299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300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B.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301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302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Onglet RAPPORTS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303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6</w:delText>
            </w:r>
          </w:del>
        </w:p>
        <w:p w14:paraId="46BAA91A" w14:textId="17DC2A45" w:rsidR="00B57BEE" w:rsidRPr="005B0899" w:rsidDel="00E705CC" w:rsidRDefault="00B57BEE">
          <w:pPr>
            <w:pStyle w:val="TOC3"/>
            <w:tabs>
              <w:tab w:val="left" w:pos="880"/>
              <w:tab w:val="right" w:leader="dot" w:pos="10456"/>
            </w:tabs>
            <w:jc w:val="both"/>
            <w:rPr>
              <w:del w:id="304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305" w:author="HAMLILI Fatima zohra" w:date="2022-03-31T15:30:00Z">
                <w:rPr>
                  <w:del w:id="306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307" w:author="HAMLILI Fatima zohra" w:date="2021-12-27T10:00:00Z">
              <w:pPr>
                <w:pStyle w:val="TOC3"/>
                <w:tabs>
                  <w:tab w:val="left" w:pos="880"/>
                  <w:tab w:val="right" w:leader="dot" w:pos="10456"/>
                </w:tabs>
              </w:pPr>
            </w:pPrChange>
          </w:pPr>
          <w:del w:id="308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309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C.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310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311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Onglet PARAMETRES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312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7</w:delText>
            </w:r>
          </w:del>
        </w:p>
        <w:p w14:paraId="01F620D7" w14:textId="1C0CA13A" w:rsidR="00B57BEE" w:rsidRPr="005B0899" w:rsidDel="00E705CC" w:rsidRDefault="00B57BEE">
          <w:pPr>
            <w:pStyle w:val="TOC3"/>
            <w:tabs>
              <w:tab w:val="left" w:pos="880"/>
              <w:tab w:val="right" w:leader="dot" w:pos="10456"/>
            </w:tabs>
            <w:jc w:val="both"/>
            <w:rPr>
              <w:del w:id="313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314" w:author="HAMLILI Fatima zohra" w:date="2022-03-31T15:30:00Z">
                <w:rPr>
                  <w:del w:id="315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316" w:author="HAMLILI Fatima zohra" w:date="2021-12-27T10:00:00Z">
              <w:pPr>
                <w:pStyle w:val="TOC3"/>
                <w:tabs>
                  <w:tab w:val="left" w:pos="880"/>
                  <w:tab w:val="right" w:leader="dot" w:pos="10456"/>
                </w:tabs>
              </w:pPr>
            </w:pPrChange>
          </w:pPr>
          <w:del w:id="317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318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D.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319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320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Onglet API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321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7</w:delText>
            </w:r>
          </w:del>
        </w:p>
        <w:p w14:paraId="5A569C24" w14:textId="2BFF6577" w:rsidR="00B57BEE" w:rsidRPr="005B0899" w:rsidDel="00E705CC" w:rsidRDefault="00B57BEE">
          <w:pPr>
            <w:pStyle w:val="TOC3"/>
            <w:tabs>
              <w:tab w:val="left" w:pos="880"/>
              <w:tab w:val="right" w:leader="dot" w:pos="10456"/>
            </w:tabs>
            <w:jc w:val="both"/>
            <w:rPr>
              <w:del w:id="322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323" w:author="HAMLILI Fatima zohra" w:date="2022-03-31T15:30:00Z">
                <w:rPr>
                  <w:del w:id="324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325" w:author="HAMLILI Fatima zohra" w:date="2021-12-27T10:00:00Z">
              <w:pPr>
                <w:pStyle w:val="TOC3"/>
                <w:tabs>
                  <w:tab w:val="left" w:pos="880"/>
                  <w:tab w:val="right" w:leader="dot" w:pos="10456"/>
                </w:tabs>
              </w:pPr>
            </w:pPrChange>
          </w:pPr>
          <w:del w:id="326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327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E.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328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329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Onglet DOCUMENTATION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330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8</w:delText>
            </w:r>
          </w:del>
        </w:p>
        <w:p w14:paraId="47B0E839" w14:textId="4502BC1B" w:rsidR="00B57BEE" w:rsidRPr="005B0899" w:rsidDel="00E705CC" w:rsidRDefault="00B57BEE">
          <w:pPr>
            <w:pStyle w:val="TOC3"/>
            <w:tabs>
              <w:tab w:val="left" w:pos="880"/>
              <w:tab w:val="right" w:leader="dot" w:pos="10456"/>
            </w:tabs>
            <w:jc w:val="both"/>
            <w:rPr>
              <w:del w:id="331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332" w:author="HAMLILI Fatima zohra" w:date="2022-03-31T15:30:00Z">
                <w:rPr>
                  <w:del w:id="333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334" w:author="HAMLILI Fatima zohra" w:date="2021-12-27T10:00:00Z">
              <w:pPr>
                <w:pStyle w:val="TOC3"/>
                <w:tabs>
                  <w:tab w:val="left" w:pos="880"/>
                  <w:tab w:val="right" w:leader="dot" w:pos="10456"/>
                </w:tabs>
              </w:pPr>
            </w:pPrChange>
          </w:pPr>
          <w:del w:id="335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336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F.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337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338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Onglet SUPPORT LOGICIEL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339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8</w:delText>
            </w:r>
          </w:del>
        </w:p>
        <w:p w14:paraId="68C9A6B3" w14:textId="778D1A9D" w:rsidR="00B57BEE" w:rsidRPr="005B0899" w:rsidDel="00E705CC" w:rsidRDefault="00B57BEE">
          <w:pPr>
            <w:pStyle w:val="TOC3"/>
            <w:tabs>
              <w:tab w:val="left" w:pos="880"/>
              <w:tab w:val="right" w:leader="dot" w:pos="10456"/>
            </w:tabs>
            <w:jc w:val="both"/>
            <w:rPr>
              <w:del w:id="340" w:author="HAMLILI Fatima zohra" w:date="2022-01-06T09:12:00Z"/>
              <w:rFonts w:asciiTheme="majorHAnsi" w:eastAsiaTheme="minorEastAsia" w:hAnsiTheme="majorHAnsi" w:cstheme="majorHAnsi"/>
              <w:noProof/>
              <w:lang w:eastAsia="fr-FR"/>
              <w:rPrChange w:id="341" w:author="HAMLILI Fatima zohra" w:date="2022-03-31T15:30:00Z">
                <w:rPr>
                  <w:del w:id="342" w:author="HAMLILI Fatima zohra" w:date="2022-01-06T09:12:00Z"/>
                  <w:rFonts w:ascii="Bahnschrift" w:eastAsiaTheme="minorEastAsia" w:hAnsi="Bahnschrift"/>
                  <w:noProof/>
                  <w:lang w:eastAsia="fr-FR"/>
                </w:rPr>
              </w:rPrChange>
            </w:rPr>
            <w:pPrChange w:id="343" w:author="HAMLILI Fatima zohra" w:date="2021-12-27T10:00:00Z">
              <w:pPr>
                <w:pStyle w:val="TOC3"/>
                <w:tabs>
                  <w:tab w:val="left" w:pos="880"/>
                  <w:tab w:val="right" w:leader="dot" w:pos="10456"/>
                </w:tabs>
              </w:pPr>
            </w:pPrChange>
          </w:pPr>
          <w:del w:id="344" w:author="HAMLILI Fatima zohra" w:date="2022-01-06T09:12:00Z">
            <w:r w:rsidRPr="005B0899" w:rsidDel="00E705CC">
              <w:rPr>
                <w:rFonts w:asciiTheme="majorHAnsi" w:hAnsiTheme="majorHAnsi" w:cstheme="majorHAnsi"/>
                <w:noProof/>
                <w:rPrChange w:id="345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G.</w:delText>
            </w:r>
            <w:r w:rsidRPr="005B0899" w:rsidDel="00E705CC">
              <w:rPr>
                <w:rFonts w:asciiTheme="majorHAnsi" w:eastAsiaTheme="minorEastAsia" w:hAnsiTheme="majorHAnsi" w:cstheme="majorHAnsi"/>
                <w:noProof/>
                <w:lang w:eastAsia="fr-FR"/>
                <w:rPrChange w:id="346" w:author="HAMLILI Fatima zohra" w:date="2022-03-31T15:30:00Z">
                  <w:rPr>
                    <w:rFonts w:ascii="Bahnschrift" w:eastAsiaTheme="minorEastAsia" w:hAnsi="Bahnschrift"/>
                    <w:noProof/>
                    <w:lang w:eastAsia="fr-FR"/>
                  </w:rPr>
                </w:rPrChange>
              </w:rPr>
              <w:tab/>
            </w:r>
            <w:r w:rsidRPr="005B0899" w:rsidDel="00E705CC">
              <w:rPr>
                <w:rFonts w:asciiTheme="majorHAnsi" w:hAnsiTheme="majorHAnsi" w:cstheme="majorHAnsi"/>
                <w:noProof/>
                <w:rPrChange w:id="347" w:author="HAMLILI Fatima zohra" w:date="2022-03-31T15:30:00Z">
                  <w:rPr>
                    <w:rStyle w:val="Hyperlink"/>
                    <w:rFonts w:ascii="Bahnschrift" w:hAnsi="Bahnschrift" w:cs="Helvetica"/>
                    <w:noProof/>
                  </w:rPr>
                </w:rPrChange>
              </w:rPr>
              <w:delText>Onglet CONTACTEZ NOUS</w:delText>
            </w:r>
            <w:r w:rsidRPr="005B0899" w:rsidDel="00E705CC">
              <w:rPr>
                <w:rFonts w:asciiTheme="majorHAnsi" w:hAnsiTheme="majorHAnsi" w:cstheme="majorHAnsi"/>
                <w:noProof/>
                <w:webHidden/>
                <w:rPrChange w:id="348" w:author="HAMLILI Fatima zohra" w:date="2022-03-31T15:30:00Z">
                  <w:rPr>
                    <w:rFonts w:ascii="Bahnschrift" w:hAnsi="Bahnschrift"/>
                    <w:noProof/>
                    <w:webHidden/>
                  </w:rPr>
                </w:rPrChange>
              </w:rPr>
              <w:tab/>
              <w:delText>8</w:delText>
            </w:r>
          </w:del>
        </w:p>
        <w:p w14:paraId="0807AFD0" w14:textId="1B0D129F" w:rsidR="004D3657" w:rsidRPr="005B0899" w:rsidRDefault="004D3657">
          <w:pPr>
            <w:jc w:val="both"/>
            <w:rPr>
              <w:rFonts w:asciiTheme="majorHAnsi" w:hAnsiTheme="majorHAnsi" w:cstheme="majorHAnsi"/>
              <w:rPrChange w:id="349" w:author="HAMLILI Fatima zohra" w:date="2022-03-31T15:30:00Z">
                <w:rPr>
                  <w:rFonts w:ascii="Bahnschrift" w:hAnsi="Bahnschrift" w:cs="Helvetica"/>
                </w:rPr>
              </w:rPrChange>
            </w:rPr>
            <w:pPrChange w:id="350" w:author="HAMLILI Fatima zohra" w:date="2021-12-27T10:00:00Z">
              <w:pPr/>
            </w:pPrChange>
          </w:pPr>
          <w:r w:rsidRPr="005B0899">
            <w:rPr>
              <w:rFonts w:asciiTheme="majorHAnsi" w:hAnsiTheme="majorHAnsi" w:cstheme="majorHAnsi"/>
              <w:b/>
              <w:bCs/>
              <w:rPrChange w:id="351" w:author="HAMLILI Fatima zohra" w:date="2022-03-31T15:30:00Z">
                <w:rPr>
                  <w:rFonts w:ascii="Bahnschrift" w:hAnsi="Bahnschrift" w:cs="Helvetica"/>
                  <w:b/>
                  <w:bCs/>
                </w:rPr>
              </w:rPrChange>
            </w:rPr>
            <w:fldChar w:fldCharType="end"/>
          </w:r>
        </w:p>
      </w:sdtContent>
    </w:sdt>
    <w:p w14:paraId="2B5F5E93" w14:textId="77777777" w:rsidR="004D3657" w:rsidRPr="005B0899" w:rsidRDefault="004D3657">
      <w:pPr>
        <w:pStyle w:val="Heading1"/>
        <w:jc w:val="both"/>
        <w:rPr>
          <w:rFonts w:cstheme="majorHAnsi"/>
          <w:rPrChange w:id="352" w:author="HAMLILI Fatima zohra" w:date="2022-03-31T15:30:00Z">
            <w:rPr>
              <w:rFonts w:ascii="Bahnschrift" w:hAnsi="Bahnschrift" w:cs="Helvetica"/>
            </w:rPr>
          </w:rPrChange>
        </w:rPr>
        <w:pPrChange w:id="353" w:author="HAMLILI Fatima zohra" w:date="2021-12-27T10:00:00Z">
          <w:pPr>
            <w:pStyle w:val="Heading1"/>
          </w:pPr>
        </w:pPrChange>
      </w:pPr>
    </w:p>
    <w:p w14:paraId="3AEA98A8" w14:textId="77777777" w:rsidR="004D3657" w:rsidRPr="005B0899" w:rsidRDefault="004D3657">
      <w:pPr>
        <w:jc w:val="both"/>
        <w:rPr>
          <w:rFonts w:asciiTheme="majorHAnsi" w:eastAsiaTheme="majorEastAsia" w:hAnsiTheme="majorHAnsi" w:cstheme="majorHAnsi"/>
          <w:color w:val="2F5496" w:themeColor="accent1" w:themeShade="BF"/>
          <w:sz w:val="32"/>
          <w:szCs w:val="32"/>
          <w:rPrChange w:id="354" w:author="HAMLILI Fatima zohra" w:date="2022-03-31T15:30:00Z">
            <w:rPr>
              <w:rFonts w:ascii="Bahnschrift" w:eastAsiaTheme="majorEastAsia" w:hAnsi="Bahnschrift" w:cs="Helvetica"/>
              <w:color w:val="2F5496" w:themeColor="accent1" w:themeShade="BF"/>
              <w:sz w:val="32"/>
              <w:szCs w:val="32"/>
            </w:rPr>
          </w:rPrChange>
        </w:rPr>
        <w:pPrChange w:id="355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356" w:author="HAMLILI Fatima zohra" w:date="2022-03-31T15:30:00Z">
            <w:rPr>
              <w:rFonts w:ascii="Bahnschrift" w:hAnsi="Bahnschrift" w:cs="Helvetica"/>
            </w:rPr>
          </w:rPrChange>
        </w:rPr>
        <w:br w:type="page"/>
      </w:r>
    </w:p>
    <w:p w14:paraId="74361F36" w14:textId="204A758C" w:rsidR="00932EE8" w:rsidRPr="005B0899" w:rsidRDefault="00932EE8">
      <w:pPr>
        <w:pStyle w:val="Heading1"/>
        <w:numPr>
          <w:ilvl w:val="0"/>
          <w:numId w:val="11"/>
        </w:numPr>
        <w:jc w:val="both"/>
        <w:rPr>
          <w:rFonts w:cstheme="majorHAnsi"/>
          <w:b/>
          <w:bCs/>
          <w:rPrChange w:id="357" w:author="HAMLILI Fatima zohra" w:date="2022-03-31T15:30:00Z">
            <w:rPr>
              <w:rFonts w:ascii="Bahnschrift" w:hAnsi="Bahnschrift" w:cs="Helvetica"/>
            </w:rPr>
          </w:rPrChange>
        </w:rPr>
        <w:pPrChange w:id="358" w:author="HAMLILI Fatima zohra" w:date="2021-12-27T10:00:00Z">
          <w:pPr>
            <w:pStyle w:val="Heading1"/>
            <w:numPr>
              <w:numId w:val="11"/>
            </w:numPr>
            <w:ind w:left="720" w:hanging="360"/>
          </w:pPr>
        </w:pPrChange>
      </w:pPr>
      <w:bookmarkStart w:id="359" w:name="_Toc99633314"/>
      <w:r w:rsidRPr="005B0899">
        <w:rPr>
          <w:rFonts w:cstheme="majorHAnsi"/>
          <w:b/>
          <w:bCs/>
          <w:rPrChange w:id="360" w:author="HAMLILI Fatima zohra" w:date="2022-03-31T15:30:00Z">
            <w:rPr>
              <w:rFonts w:ascii="Bahnschrift" w:hAnsi="Bahnschrift" w:cs="Helvetica"/>
            </w:rPr>
          </w:rPrChange>
        </w:rPr>
        <w:lastRenderedPageBreak/>
        <w:t>Préambule</w:t>
      </w:r>
      <w:bookmarkEnd w:id="359"/>
    </w:p>
    <w:p w14:paraId="776F2A80" w14:textId="1C231A63" w:rsidR="00012680" w:rsidRPr="005B0899" w:rsidRDefault="00932EE8">
      <w:pPr>
        <w:jc w:val="both"/>
        <w:rPr>
          <w:rFonts w:asciiTheme="majorHAnsi" w:hAnsiTheme="majorHAnsi" w:cstheme="majorHAnsi"/>
          <w:rPrChange w:id="361" w:author="HAMLILI Fatima zohra" w:date="2022-03-31T15:30:00Z">
            <w:rPr>
              <w:rFonts w:ascii="Bahnschrift" w:hAnsi="Bahnschrift"/>
            </w:rPr>
          </w:rPrChange>
        </w:rPr>
        <w:pPrChange w:id="362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363" w:author="HAMLILI Fatima zohra" w:date="2022-03-31T15:30:00Z">
            <w:rPr>
              <w:rFonts w:ascii="Bahnschrift" w:hAnsi="Bahnschrift"/>
            </w:rPr>
          </w:rPrChange>
        </w:rPr>
        <w:t>Le principe de ce test de non régression est de produire une série d</w:t>
      </w:r>
      <w:r w:rsidR="00A90E90" w:rsidRPr="005B0899">
        <w:rPr>
          <w:rFonts w:asciiTheme="majorHAnsi" w:hAnsiTheme="majorHAnsi" w:cstheme="majorHAnsi"/>
          <w:rPrChange w:id="364" w:author="HAMLILI Fatima zohra" w:date="2022-03-31T15:30:00Z">
            <w:rPr>
              <w:rFonts w:ascii="Bahnschrift" w:hAnsi="Bahnschrift"/>
            </w:rPr>
          </w:rPrChange>
        </w:rPr>
        <w:t>’actions qui permettent de v</w:t>
      </w:r>
      <w:ins w:id="365" w:author="HAMLILI Fatima zohra" w:date="2021-12-27T10:18:00Z">
        <w:r w:rsidR="006C0539" w:rsidRPr="005B0899">
          <w:rPr>
            <w:rFonts w:asciiTheme="majorHAnsi" w:hAnsiTheme="majorHAnsi" w:cstheme="majorHAnsi"/>
            <w:rPrChange w:id="366" w:author="HAMLILI Fatima zohra" w:date="2022-03-31T15:30:00Z">
              <w:rPr>
                <w:rFonts w:ascii="Bahnschrift" w:hAnsi="Bahnschrift"/>
              </w:rPr>
            </w:rPrChange>
          </w:rPr>
          <w:t>alider</w:t>
        </w:r>
      </w:ins>
      <w:del w:id="367" w:author="HAMLILI Fatima zohra" w:date="2021-12-27T10:18:00Z">
        <w:r w:rsidR="00A90E90" w:rsidRPr="005B0899" w:rsidDel="006C0539">
          <w:rPr>
            <w:rFonts w:asciiTheme="majorHAnsi" w:hAnsiTheme="majorHAnsi" w:cstheme="majorHAnsi"/>
            <w:rPrChange w:id="368" w:author="HAMLILI Fatima zohra" w:date="2022-03-31T15:30:00Z">
              <w:rPr>
                <w:rFonts w:ascii="Bahnschrift" w:hAnsi="Bahnschrift"/>
              </w:rPr>
            </w:rPrChange>
          </w:rPr>
          <w:delText>érifier</w:delText>
        </w:r>
      </w:del>
      <w:r w:rsidR="00A90E90" w:rsidRPr="005B0899">
        <w:rPr>
          <w:rFonts w:asciiTheme="majorHAnsi" w:hAnsiTheme="majorHAnsi" w:cstheme="majorHAnsi"/>
          <w:rPrChange w:id="369" w:author="HAMLILI Fatima zohra" w:date="2022-03-31T15:30:00Z">
            <w:rPr>
              <w:rFonts w:ascii="Bahnschrift" w:hAnsi="Bahnschrift"/>
            </w:rPr>
          </w:rPrChange>
        </w:rPr>
        <w:t xml:space="preserve"> </w:t>
      </w:r>
      <w:del w:id="370" w:author="HAMLILI Fatima zohra" w:date="2021-12-27T10:18:00Z">
        <w:r w:rsidR="00A90E90" w:rsidRPr="005B0899" w:rsidDel="006C0539">
          <w:rPr>
            <w:rFonts w:asciiTheme="majorHAnsi" w:hAnsiTheme="majorHAnsi" w:cstheme="majorHAnsi"/>
            <w:rPrChange w:id="371" w:author="HAMLILI Fatima zohra" w:date="2022-03-31T15:30:00Z">
              <w:rPr>
                <w:rFonts w:ascii="Bahnschrift" w:hAnsi="Bahnschrift"/>
              </w:rPr>
            </w:rPrChange>
          </w:rPr>
          <w:delText xml:space="preserve">et </w:delText>
        </w:r>
      </w:del>
      <w:r w:rsidR="00A90E90" w:rsidRPr="005B0899">
        <w:rPr>
          <w:rFonts w:asciiTheme="majorHAnsi" w:hAnsiTheme="majorHAnsi" w:cstheme="majorHAnsi"/>
          <w:rPrChange w:id="372" w:author="HAMLILI Fatima zohra" w:date="2022-03-31T15:30:00Z">
            <w:rPr>
              <w:rFonts w:ascii="Bahnschrift" w:hAnsi="Bahnschrift"/>
            </w:rPr>
          </w:rPrChange>
        </w:rPr>
        <w:t xml:space="preserve">ou non le </w:t>
      </w:r>
      <w:del w:id="373" w:author="HAMLILI Fatima zohra" w:date="2021-12-27T10:20:00Z">
        <w:r w:rsidR="00A90E90" w:rsidRPr="005B0899" w:rsidDel="006C0539">
          <w:rPr>
            <w:rFonts w:asciiTheme="majorHAnsi" w:hAnsiTheme="majorHAnsi" w:cstheme="majorHAnsi"/>
            <w:rPrChange w:id="374" w:author="HAMLILI Fatima zohra" w:date="2022-03-31T15:30:00Z">
              <w:rPr>
                <w:rFonts w:ascii="Bahnschrift" w:hAnsi="Bahnschrift"/>
              </w:rPr>
            </w:rPrChange>
          </w:rPr>
          <w:delText xml:space="preserve">bon </w:delText>
        </w:r>
      </w:del>
      <w:r w:rsidR="00A90E90" w:rsidRPr="005B0899">
        <w:rPr>
          <w:rFonts w:asciiTheme="majorHAnsi" w:hAnsiTheme="majorHAnsi" w:cstheme="majorHAnsi"/>
          <w:rPrChange w:id="375" w:author="HAMLILI Fatima zohra" w:date="2022-03-31T15:30:00Z">
            <w:rPr>
              <w:rFonts w:ascii="Bahnschrift" w:hAnsi="Bahnschrift"/>
            </w:rPr>
          </w:rPrChange>
        </w:rPr>
        <w:t xml:space="preserve">fonctionnement </w:t>
      </w:r>
      <w:ins w:id="376" w:author="HAMLILI Fatima zohra" w:date="2021-12-27T10:20:00Z">
        <w:r w:rsidR="006C0539" w:rsidRPr="005B0899">
          <w:rPr>
            <w:rFonts w:asciiTheme="majorHAnsi" w:hAnsiTheme="majorHAnsi" w:cstheme="majorHAnsi"/>
            <w:rPrChange w:id="377" w:author="HAMLILI Fatima zohra" w:date="2022-03-31T15:30:00Z">
              <w:rPr>
                <w:rFonts w:ascii="Bahnschrift" w:hAnsi="Bahnschrift"/>
              </w:rPr>
            </w:rPrChange>
          </w:rPr>
          <w:t xml:space="preserve">correcte </w:t>
        </w:r>
      </w:ins>
      <w:r w:rsidR="00A90E90" w:rsidRPr="005B0899">
        <w:rPr>
          <w:rFonts w:asciiTheme="majorHAnsi" w:hAnsiTheme="majorHAnsi" w:cstheme="majorHAnsi"/>
          <w:rPrChange w:id="378" w:author="HAMLILI Fatima zohra" w:date="2022-03-31T15:30:00Z">
            <w:rPr>
              <w:rFonts w:ascii="Bahnschrift" w:hAnsi="Bahnschrift"/>
            </w:rPr>
          </w:rPrChange>
        </w:rPr>
        <w:t xml:space="preserve">de toutes les options du server POWERHOUSE Nudge APM suite à une modification de son code source ou à toute opération susceptible de perturber </w:t>
      </w:r>
      <w:ins w:id="379" w:author="HAMLILI Fatima zohra" w:date="2021-12-27T10:22:00Z">
        <w:r w:rsidR="006C0539" w:rsidRPr="005B0899">
          <w:rPr>
            <w:rFonts w:asciiTheme="majorHAnsi" w:hAnsiTheme="majorHAnsi" w:cstheme="majorHAnsi"/>
            <w:rPrChange w:id="380" w:author="HAMLILI Fatima zohra" w:date="2022-03-31T15:30:00Z">
              <w:rPr>
                <w:rFonts w:ascii="Bahnschrift" w:hAnsi="Bahnschrift"/>
              </w:rPr>
            </w:rPrChange>
          </w:rPr>
          <w:t xml:space="preserve">ses spécifications </w:t>
        </w:r>
        <w:proofErr w:type="spellStart"/>
        <w:r w:rsidR="006C0539" w:rsidRPr="005B0899">
          <w:rPr>
            <w:rFonts w:asciiTheme="majorHAnsi" w:hAnsiTheme="majorHAnsi" w:cstheme="majorHAnsi"/>
            <w:rPrChange w:id="381" w:author="HAMLILI Fatima zohra" w:date="2022-03-31T15:30:00Z">
              <w:rPr>
                <w:rFonts w:ascii="Bahnschrift" w:hAnsi="Bahnschrift"/>
              </w:rPr>
            </w:rPrChange>
          </w:rPr>
          <w:t>foctionnelles</w:t>
        </w:r>
      </w:ins>
      <w:proofErr w:type="spellEnd"/>
      <w:del w:id="382" w:author="HAMLILI Fatima zohra" w:date="2021-12-27T10:22:00Z">
        <w:r w:rsidR="00A90E90" w:rsidRPr="005B0899" w:rsidDel="006C0539">
          <w:rPr>
            <w:rFonts w:asciiTheme="majorHAnsi" w:hAnsiTheme="majorHAnsi" w:cstheme="majorHAnsi"/>
            <w:rPrChange w:id="383" w:author="HAMLILI Fatima zohra" w:date="2022-03-31T15:30:00Z">
              <w:rPr>
                <w:rFonts w:ascii="Bahnschrift" w:hAnsi="Bahnschrift"/>
              </w:rPr>
            </w:rPrChange>
          </w:rPr>
          <w:delText>son fonctionnement normal</w:delText>
        </w:r>
      </w:del>
      <w:r w:rsidR="00012680" w:rsidRPr="005B0899">
        <w:rPr>
          <w:rFonts w:asciiTheme="majorHAnsi" w:hAnsiTheme="majorHAnsi" w:cstheme="majorHAnsi"/>
          <w:rPrChange w:id="384" w:author="HAMLILI Fatima zohra" w:date="2022-03-31T15:30:00Z">
            <w:rPr>
              <w:rFonts w:ascii="Bahnschrift" w:hAnsi="Bahnschrift"/>
            </w:rPr>
          </w:rPrChange>
        </w:rPr>
        <w:t>.</w:t>
      </w:r>
    </w:p>
    <w:p w14:paraId="76E05783" w14:textId="6BB0AEFD" w:rsidR="00932EE8" w:rsidRPr="005B0899" w:rsidRDefault="00A43710">
      <w:pPr>
        <w:pStyle w:val="Heading1"/>
        <w:numPr>
          <w:ilvl w:val="0"/>
          <w:numId w:val="11"/>
        </w:numPr>
        <w:jc w:val="both"/>
        <w:rPr>
          <w:rFonts w:cstheme="majorHAnsi"/>
          <w:b/>
          <w:bCs/>
          <w:rPrChange w:id="385" w:author="HAMLILI Fatima zohra" w:date="2022-03-31T15:30:00Z">
            <w:rPr>
              <w:rFonts w:ascii="Bahnschrift" w:hAnsi="Bahnschrift" w:cs="Helvetica"/>
            </w:rPr>
          </w:rPrChange>
        </w:rPr>
        <w:pPrChange w:id="386" w:author="HAMLILI Fatima zohra" w:date="2021-12-27T10:00:00Z">
          <w:pPr>
            <w:pStyle w:val="Heading1"/>
            <w:numPr>
              <w:numId w:val="11"/>
            </w:numPr>
            <w:ind w:left="720" w:hanging="360"/>
          </w:pPr>
        </w:pPrChange>
      </w:pPr>
      <w:bookmarkStart w:id="387" w:name="_Toc99633315"/>
      <w:r w:rsidRPr="005B0899">
        <w:rPr>
          <w:rFonts w:cstheme="majorHAnsi"/>
          <w:b/>
          <w:bCs/>
          <w:rPrChange w:id="388" w:author="HAMLILI Fatima zohra" w:date="2022-03-31T15:30:00Z">
            <w:rPr>
              <w:rFonts w:ascii="Bahnschrift" w:hAnsi="Bahnschrift" w:cs="Helvetica"/>
            </w:rPr>
          </w:rPrChange>
        </w:rPr>
        <w:t>Inscription</w:t>
      </w:r>
      <w:bookmarkEnd w:id="387"/>
    </w:p>
    <w:p w14:paraId="66803F89" w14:textId="635A5773" w:rsidR="00032F66" w:rsidRPr="005B0899" w:rsidRDefault="00EB7E55">
      <w:pPr>
        <w:pStyle w:val="Heading2"/>
        <w:numPr>
          <w:ilvl w:val="0"/>
          <w:numId w:val="12"/>
        </w:numPr>
        <w:jc w:val="both"/>
        <w:rPr>
          <w:ins w:id="389" w:author="HAMLILI Fatima zohra" w:date="2021-12-27T13:47:00Z"/>
          <w:rFonts w:cstheme="majorHAnsi"/>
          <w:rPrChange w:id="390" w:author="HAMLILI Fatima zohra" w:date="2022-03-31T15:30:00Z">
            <w:rPr>
              <w:ins w:id="391" w:author="HAMLILI Fatima zohra" w:date="2021-12-27T13:47:00Z"/>
            </w:rPr>
          </w:rPrChange>
        </w:rPr>
        <w:pPrChange w:id="392" w:author="HAMLILI Fatima zohra" w:date="2021-12-27T13:48:00Z">
          <w:pPr>
            <w:jc w:val="both"/>
          </w:pPr>
        </w:pPrChange>
      </w:pPr>
      <w:bookmarkStart w:id="393" w:name="_Toc99633316"/>
      <w:r w:rsidRPr="005B0899">
        <w:rPr>
          <w:rFonts w:cstheme="majorHAnsi"/>
          <w:rPrChange w:id="394" w:author="HAMLILI Fatima zohra" w:date="2022-03-31T15:30:00Z">
            <w:rPr>
              <w:rFonts w:ascii="Bahnschrift" w:hAnsi="Bahnschrift" w:cs="Helvetica"/>
            </w:rPr>
          </w:rPrChange>
        </w:rPr>
        <w:t xml:space="preserve">Créer </w:t>
      </w:r>
      <w:r w:rsidR="005A330D" w:rsidRPr="005B0899">
        <w:rPr>
          <w:rFonts w:cstheme="majorHAnsi"/>
          <w:rPrChange w:id="395" w:author="HAMLILI Fatima zohra" w:date="2022-03-31T15:30:00Z">
            <w:rPr>
              <w:rFonts w:ascii="Bahnschrift" w:hAnsi="Bahnschrift" w:cs="Helvetica"/>
            </w:rPr>
          </w:rPrChange>
        </w:rPr>
        <w:t>un jeu de données</w:t>
      </w:r>
      <w:bookmarkEnd w:id="393"/>
    </w:p>
    <w:p w14:paraId="6FFA59FD" w14:textId="11A5E2B7" w:rsidR="00032F66" w:rsidRPr="005B0899" w:rsidRDefault="00032F66" w:rsidP="00032F66">
      <w:pPr>
        <w:jc w:val="both"/>
        <w:rPr>
          <w:ins w:id="396" w:author="HAMLILI Fatima zohra" w:date="2021-12-27T13:46:00Z"/>
          <w:rFonts w:asciiTheme="majorHAnsi" w:hAnsiTheme="majorHAnsi" w:cstheme="majorHAnsi"/>
          <w:rPrChange w:id="397" w:author="HAMLILI Fatima zohra" w:date="2022-03-31T15:30:00Z">
            <w:rPr>
              <w:ins w:id="398" w:author="HAMLILI Fatima zohra" w:date="2021-12-27T13:46:00Z"/>
              <w:rFonts w:ascii="Bahnschrift" w:hAnsi="Bahnschrift"/>
            </w:rPr>
          </w:rPrChange>
        </w:rPr>
      </w:pPr>
      <w:ins w:id="399" w:author="HAMLILI Fatima zohra" w:date="2021-12-27T13:46:00Z">
        <w:r w:rsidRPr="005B0899">
          <w:rPr>
            <w:rFonts w:asciiTheme="majorHAnsi" w:hAnsiTheme="majorHAnsi" w:cstheme="majorHAnsi"/>
            <w:rPrChange w:id="400" w:author="HAMLILI Fatima zohra" w:date="2022-03-31T15:30:00Z">
              <w:rPr>
                <w:rFonts w:ascii="Bahnschrift" w:hAnsi="Bahnschrift"/>
              </w:rPr>
            </w:rPrChange>
          </w:rPr>
          <w:t>Si ces deux étapes ne sont pas exécutées, l’étape 5 n’est plus pertinente.</w:t>
        </w:r>
      </w:ins>
    </w:p>
    <w:p w14:paraId="725B4388" w14:textId="77777777" w:rsidR="00032F66" w:rsidRPr="005B0899" w:rsidRDefault="00032F66" w:rsidP="00032F66">
      <w:pPr>
        <w:pStyle w:val="ListParagraph"/>
        <w:numPr>
          <w:ilvl w:val="0"/>
          <w:numId w:val="20"/>
        </w:numPr>
        <w:jc w:val="both"/>
        <w:rPr>
          <w:ins w:id="401" w:author="HAMLILI Fatima zohra" w:date="2021-12-27T13:46:00Z"/>
          <w:rFonts w:asciiTheme="majorHAnsi" w:hAnsiTheme="majorHAnsi" w:cstheme="majorHAnsi"/>
          <w:rPrChange w:id="402" w:author="HAMLILI Fatima zohra" w:date="2022-03-31T15:30:00Z">
            <w:rPr>
              <w:ins w:id="403" w:author="HAMLILI Fatima zohra" w:date="2021-12-27T13:46:00Z"/>
              <w:rFonts w:ascii="Bahnschrift" w:hAnsi="Bahnschrift"/>
            </w:rPr>
          </w:rPrChange>
        </w:rPr>
      </w:pPr>
      <w:ins w:id="404" w:author="HAMLILI Fatima zohra" w:date="2021-12-27T13:46:00Z">
        <w:r w:rsidRPr="005B0899">
          <w:rPr>
            <w:rFonts w:asciiTheme="majorHAnsi" w:hAnsiTheme="majorHAnsi" w:cstheme="majorHAnsi"/>
            <w:rPrChange w:id="405" w:author="HAMLILI Fatima zohra" w:date="2022-03-31T15:30:00Z">
              <w:rPr>
                <w:rFonts w:ascii="Bahnschrift" w:hAnsi="Bahnschrift"/>
              </w:rPr>
            </w:rPrChange>
          </w:rPr>
          <w:t>Ouvrez un explorateur de fichier, rendez vous dans votre « home » et ouvrez le fichier Nudge-server.properties qui se trouve dans le dossier .Nudge</w:t>
        </w:r>
      </w:ins>
    </w:p>
    <w:p w14:paraId="323AA5BA" w14:textId="77777777" w:rsidR="00032F66" w:rsidRPr="005B0899" w:rsidRDefault="00032F66" w:rsidP="00032F66">
      <w:pPr>
        <w:pStyle w:val="ListParagraph"/>
        <w:numPr>
          <w:ilvl w:val="0"/>
          <w:numId w:val="20"/>
        </w:numPr>
        <w:jc w:val="both"/>
        <w:rPr>
          <w:ins w:id="406" w:author="HAMLILI Fatima zohra" w:date="2021-12-27T13:46:00Z"/>
          <w:rFonts w:asciiTheme="majorHAnsi" w:hAnsiTheme="majorHAnsi" w:cstheme="majorHAnsi"/>
          <w:rPrChange w:id="407" w:author="HAMLILI Fatima zohra" w:date="2022-03-31T15:30:00Z">
            <w:rPr>
              <w:ins w:id="408" w:author="HAMLILI Fatima zohra" w:date="2021-12-27T13:46:00Z"/>
              <w:rFonts w:ascii="Bahnschrift" w:hAnsi="Bahnschrift"/>
            </w:rPr>
          </w:rPrChange>
        </w:rPr>
      </w:pPr>
      <w:ins w:id="409" w:author="HAMLILI Fatima zohra" w:date="2021-12-27T13:46:00Z">
        <w:r w:rsidRPr="005B0899">
          <w:rPr>
            <w:rFonts w:asciiTheme="majorHAnsi" w:hAnsiTheme="majorHAnsi" w:cstheme="majorHAnsi"/>
            <w:rPrChange w:id="410" w:author="HAMLILI Fatima zohra" w:date="2022-03-31T15:30:00Z">
              <w:rPr>
                <w:rFonts w:ascii="Bahnschrift" w:hAnsi="Bahnschrift"/>
              </w:rPr>
            </w:rPrChange>
          </w:rPr>
          <w:t>Chercher, dans le fichier nudge-server.properties le paramètre « </w:t>
        </w:r>
        <w:proofErr w:type="spellStart"/>
        <w:r w:rsidRPr="005B0899">
          <w:rPr>
            <w:rFonts w:asciiTheme="majorHAnsi" w:hAnsiTheme="majorHAnsi" w:cstheme="majorHAnsi"/>
            <w:rPrChange w:id="411" w:author="HAMLILI Fatima zohra" w:date="2022-03-31T15:30:00Z">
              <w:rPr>
                <w:rFonts w:ascii="Bahnschrift" w:hAnsi="Bahnschrift"/>
              </w:rPr>
            </w:rPrChange>
          </w:rPr>
          <w:t>administrator</w:t>
        </w:r>
        <w:proofErr w:type="spellEnd"/>
        <w:r w:rsidRPr="005B0899">
          <w:rPr>
            <w:rFonts w:asciiTheme="majorHAnsi" w:hAnsiTheme="majorHAnsi" w:cstheme="majorHAnsi"/>
            <w:rPrChange w:id="412" w:author="HAMLILI Fatima zohra" w:date="2022-03-31T15:30:00Z">
              <w:rPr>
                <w:rFonts w:ascii="Bahnschrift" w:hAnsi="Bahnschrift"/>
              </w:rPr>
            </w:rPrChange>
          </w:rPr>
          <w:t xml:space="preserve"> » et ajouter les deux emails da le manière suivante : </w:t>
        </w:r>
      </w:ins>
    </w:p>
    <w:p w14:paraId="0EF4AB03" w14:textId="17366D57" w:rsidR="00032F66" w:rsidRPr="005B0899" w:rsidRDefault="00032F66" w:rsidP="00032F66">
      <w:pPr>
        <w:pStyle w:val="ListParagraph"/>
        <w:numPr>
          <w:ilvl w:val="1"/>
          <w:numId w:val="20"/>
        </w:numPr>
        <w:jc w:val="both"/>
        <w:rPr>
          <w:ins w:id="413" w:author="HAMLILI Fatima zohra" w:date="2021-12-27T13:46:00Z"/>
          <w:rFonts w:asciiTheme="majorHAnsi" w:hAnsiTheme="majorHAnsi" w:cstheme="majorHAnsi"/>
          <w:lang w:val="en-US"/>
          <w:rPrChange w:id="414" w:author="HAMLILI Fatima zohra" w:date="2022-03-31T15:30:00Z">
            <w:rPr>
              <w:ins w:id="415" w:author="HAMLILI Fatima zohra" w:date="2021-12-27T13:46:00Z"/>
              <w:rFonts w:ascii="Bahnschrift" w:hAnsi="Bahnschrift"/>
              <w:lang w:val="en-US"/>
            </w:rPr>
          </w:rPrChange>
        </w:rPr>
      </w:pPr>
      <w:ins w:id="416" w:author="HAMLILI Fatima zohra" w:date="2021-12-27T13:46:00Z">
        <w:r w:rsidRPr="005B0899">
          <w:rPr>
            <w:rFonts w:asciiTheme="majorHAnsi" w:hAnsiTheme="majorHAnsi" w:cstheme="majorHAnsi"/>
            <w:lang w:val="en-US"/>
            <w:rPrChange w:id="417" w:author="HAMLILI Fatima zohra" w:date="2022-03-31T15:30:00Z">
              <w:rPr>
                <w:rFonts w:ascii="Bahnschrift" w:hAnsi="Bahnschrift"/>
                <w:lang w:val="en-US"/>
              </w:rPr>
            </w:rPrChange>
          </w:rPr>
          <w:t>Administrator = user-1@atakam-technologie.com;</w:t>
        </w:r>
      </w:ins>
      <w:ins w:id="418" w:author="HAMLILI Fatima zohra" w:date="2021-12-27T14:31:00Z">
        <w:r w:rsidR="008C44BA" w:rsidRPr="005B0899">
          <w:rPr>
            <w:rFonts w:asciiTheme="majorHAnsi" w:hAnsiTheme="majorHAnsi" w:cstheme="majorHAnsi"/>
            <w:lang w:val="en-US"/>
            <w:rPrChange w:id="419" w:author="HAMLILI Fatima zohra" w:date="2022-03-31T15:30:00Z">
              <w:rPr>
                <w:rFonts w:ascii="Bahnschrift" w:hAnsi="Bahnschrift"/>
                <w:lang w:val="en-US"/>
              </w:rPr>
            </w:rPrChange>
          </w:rPr>
          <w:fldChar w:fldCharType="begin"/>
        </w:r>
        <w:r w:rsidR="008C44BA" w:rsidRPr="005B0899">
          <w:rPr>
            <w:rFonts w:asciiTheme="majorHAnsi" w:hAnsiTheme="majorHAnsi" w:cstheme="majorHAnsi"/>
            <w:lang w:val="en-US"/>
            <w:rPrChange w:id="420" w:author="HAMLILI Fatima zohra" w:date="2022-03-31T15:30:00Z">
              <w:rPr>
                <w:rFonts w:ascii="Bahnschrift" w:hAnsi="Bahnschrift"/>
                <w:lang w:val="en-US"/>
              </w:rPr>
            </w:rPrChange>
          </w:rPr>
          <w:instrText xml:space="preserve"> HYPERLINK "mailto:</w:instrText>
        </w:r>
      </w:ins>
      <w:ins w:id="421" w:author="HAMLILI Fatima zohra" w:date="2021-12-27T13:46:00Z">
        <w:r w:rsidR="008C44BA" w:rsidRPr="005B0899">
          <w:rPr>
            <w:rFonts w:asciiTheme="majorHAnsi" w:hAnsiTheme="majorHAnsi" w:cstheme="majorHAnsi"/>
            <w:lang w:val="en-US"/>
            <w:rPrChange w:id="422" w:author="HAMLILI Fatima zohra" w:date="2022-03-31T15:30:00Z">
              <w:rPr>
                <w:rStyle w:val="Hyperlink"/>
                <w:rFonts w:ascii="Bahnschrift" w:hAnsi="Bahnschrift"/>
                <w:lang w:val="en-US"/>
              </w:rPr>
            </w:rPrChange>
          </w:rPr>
          <w:instrText>user-2@atakam-technologie.com</w:instrText>
        </w:r>
      </w:ins>
      <w:ins w:id="423" w:author="HAMLILI Fatima zohra" w:date="2021-12-27T14:31:00Z">
        <w:r w:rsidR="008C44BA" w:rsidRPr="005B0899">
          <w:rPr>
            <w:rFonts w:asciiTheme="majorHAnsi" w:hAnsiTheme="majorHAnsi" w:cstheme="majorHAnsi"/>
            <w:lang w:val="en-US"/>
            <w:rPrChange w:id="424" w:author="HAMLILI Fatima zohra" w:date="2022-03-31T15:30:00Z">
              <w:rPr>
                <w:rFonts w:ascii="Bahnschrift" w:hAnsi="Bahnschrift"/>
                <w:lang w:val="en-US"/>
              </w:rPr>
            </w:rPrChange>
          </w:rPr>
          <w:instrText xml:space="preserve">" </w:instrText>
        </w:r>
        <w:r w:rsidR="008C44BA" w:rsidRPr="005B0899">
          <w:rPr>
            <w:rFonts w:asciiTheme="majorHAnsi" w:hAnsiTheme="majorHAnsi" w:cstheme="majorHAnsi"/>
            <w:lang w:val="en-US"/>
            <w:rPrChange w:id="425" w:author="HAMLILI Fatima zohra" w:date="2022-03-31T15:30:00Z">
              <w:rPr>
                <w:rFonts w:ascii="Bahnschrift" w:hAnsi="Bahnschrift"/>
                <w:lang w:val="en-US"/>
              </w:rPr>
            </w:rPrChange>
          </w:rPr>
          <w:fldChar w:fldCharType="separate"/>
        </w:r>
      </w:ins>
      <w:ins w:id="426" w:author="HAMLILI Fatima zohra" w:date="2021-12-27T13:46:00Z">
        <w:r w:rsidR="008C44BA" w:rsidRPr="005B0899">
          <w:rPr>
            <w:rStyle w:val="Hyperlink"/>
            <w:rFonts w:asciiTheme="majorHAnsi" w:hAnsiTheme="majorHAnsi" w:cstheme="majorHAnsi"/>
            <w:lang w:val="en-US"/>
            <w:rPrChange w:id="427" w:author="HAMLILI Fatima zohra" w:date="2022-03-31T15:30:00Z">
              <w:rPr>
                <w:rStyle w:val="Hyperlink"/>
                <w:rFonts w:ascii="Bahnschrift" w:hAnsi="Bahnschrift"/>
                <w:lang w:val="en-US"/>
              </w:rPr>
            </w:rPrChange>
          </w:rPr>
          <w:t>user-2@atakam-technologie.com</w:t>
        </w:r>
      </w:ins>
      <w:ins w:id="428" w:author="HAMLILI Fatima zohra" w:date="2021-12-27T14:31:00Z">
        <w:r w:rsidR="008C44BA" w:rsidRPr="005B0899">
          <w:rPr>
            <w:rFonts w:asciiTheme="majorHAnsi" w:hAnsiTheme="majorHAnsi" w:cstheme="majorHAnsi"/>
            <w:lang w:val="en-US"/>
            <w:rPrChange w:id="429" w:author="HAMLILI Fatima zohra" w:date="2022-03-31T15:30:00Z">
              <w:rPr>
                <w:rFonts w:ascii="Bahnschrift" w:hAnsi="Bahnschrift"/>
                <w:lang w:val="en-US"/>
              </w:rPr>
            </w:rPrChange>
          </w:rPr>
          <w:fldChar w:fldCharType="end"/>
        </w:r>
      </w:ins>
    </w:p>
    <w:p w14:paraId="1A46AF8C" w14:textId="7DB25FA1" w:rsidR="00032F66" w:rsidRPr="005B0899" w:rsidRDefault="00032F66">
      <w:pPr>
        <w:pStyle w:val="ListParagraph"/>
        <w:numPr>
          <w:ilvl w:val="1"/>
          <w:numId w:val="20"/>
        </w:numPr>
        <w:jc w:val="both"/>
        <w:rPr>
          <w:rFonts w:asciiTheme="majorHAnsi" w:hAnsiTheme="majorHAnsi" w:cstheme="majorHAnsi"/>
          <w:lang w:val="en-US"/>
          <w:rPrChange w:id="430" w:author="HAMLILI Fatima zohra" w:date="2022-03-31T15:30:00Z">
            <w:rPr>
              <w:rFonts w:ascii="Bahnschrift" w:hAnsi="Bahnschrift" w:cs="Helvetica"/>
            </w:rPr>
          </w:rPrChange>
        </w:rPr>
        <w:pPrChange w:id="431" w:author="HAMLILI Fatima zohra" w:date="2021-12-27T13:46:00Z">
          <w:pPr>
            <w:pStyle w:val="Heading2"/>
            <w:numPr>
              <w:numId w:val="12"/>
            </w:numPr>
            <w:ind w:left="720" w:hanging="360"/>
          </w:pPr>
        </w:pPrChange>
      </w:pPr>
      <w:ins w:id="432" w:author="HAMLILI Fatima zohra" w:date="2021-12-27T13:46:00Z">
        <w:r w:rsidRPr="005B0899">
          <w:rPr>
            <w:rFonts w:asciiTheme="majorHAnsi" w:hAnsiTheme="majorHAnsi" w:cstheme="majorHAnsi"/>
            <w:lang w:val="en-US"/>
            <w:rPrChange w:id="433" w:author="HAMLILI Fatima zohra" w:date="2022-03-31T15:30:00Z">
              <w:rPr>
                <w:rFonts w:ascii="Bahnschrift" w:hAnsi="Bahnschrift"/>
                <w:lang w:val="en-US"/>
              </w:rPr>
            </w:rPrChange>
          </w:rPr>
          <w:t>Redémarrer le server</w:t>
        </w:r>
      </w:ins>
    </w:p>
    <w:p w14:paraId="11D7CD12" w14:textId="7446A4C3" w:rsidR="00176335" w:rsidRPr="005B0899" w:rsidRDefault="00EB7E55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rPrChange w:id="434" w:author="HAMLILI Fatima zohra" w:date="2022-03-31T15:30:00Z">
            <w:rPr>
              <w:rFonts w:ascii="Bahnschrift" w:hAnsi="Bahnschrift"/>
            </w:rPr>
          </w:rPrChange>
        </w:rPr>
        <w:pPrChange w:id="435" w:author="HAMLILI Fatima zohra" w:date="2021-12-27T10:00:00Z">
          <w:pPr>
            <w:pStyle w:val="ListParagraph"/>
            <w:numPr>
              <w:numId w:val="20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436" w:author="HAMLILI Fatima zohra" w:date="2022-03-31T15:30:00Z">
            <w:rPr>
              <w:rFonts w:ascii="Bahnschrift" w:hAnsi="Bahnschrift"/>
            </w:rPr>
          </w:rPrChange>
        </w:rPr>
        <w:t xml:space="preserve">Créer </w:t>
      </w:r>
      <w:ins w:id="437" w:author="HAMLILI Fatima zohra" w:date="2021-12-27T10:22:00Z">
        <w:r w:rsidR="006C0539" w:rsidRPr="005B0899">
          <w:rPr>
            <w:rFonts w:asciiTheme="majorHAnsi" w:hAnsiTheme="majorHAnsi" w:cstheme="majorHAnsi"/>
            <w:rPrChange w:id="438" w:author="HAMLILI Fatima zohra" w:date="2022-03-31T15:30:00Z">
              <w:rPr>
                <w:rFonts w:ascii="Bahnschrift" w:hAnsi="Bahnschrift"/>
              </w:rPr>
            </w:rPrChange>
          </w:rPr>
          <w:t>4</w:t>
        </w:r>
      </w:ins>
      <w:del w:id="439" w:author="HAMLILI Fatima zohra" w:date="2021-12-27T10:22:00Z">
        <w:r w:rsidRPr="005B0899" w:rsidDel="006C0539">
          <w:rPr>
            <w:rFonts w:asciiTheme="majorHAnsi" w:hAnsiTheme="majorHAnsi" w:cstheme="majorHAnsi"/>
            <w:rPrChange w:id="440" w:author="HAMLILI Fatima zohra" w:date="2022-03-31T15:30:00Z">
              <w:rPr>
                <w:rFonts w:ascii="Bahnschrift" w:hAnsi="Bahnschrift"/>
              </w:rPr>
            </w:rPrChange>
          </w:rPr>
          <w:delText>trois</w:delText>
        </w:r>
      </w:del>
      <w:r w:rsidRPr="005B0899">
        <w:rPr>
          <w:rFonts w:asciiTheme="majorHAnsi" w:hAnsiTheme="majorHAnsi" w:cstheme="majorHAnsi"/>
          <w:rPrChange w:id="441" w:author="HAMLILI Fatima zohra" w:date="2022-03-31T15:30:00Z">
            <w:rPr>
              <w:rFonts w:ascii="Bahnschrift" w:hAnsi="Bahnschrift"/>
            </w:rPr>
          </w:rPrChange>
        </w:rPr>
        <w:t xml:space="preserve"> nouveaux utilisateurs</w:t>
      </w:r>
      <w:r w:rsidR="00176335" w:rsidRPr="005B0899">
        <w:rPr>
          <w:rFonts w:asciiTheme="majorHAnsi" w:hAnsiTheme="majorHAnsi" w:cstheme="majorHAnsi"/>
          <w:rPrChange w:id="442" w:author="HAMLILI Fatima zohra" w:date="2022-03-31T15:30:00Z">
            <w:rPr>
              <w:rFonts w:ascii="Bahnschrift" w:hAnsi="Bahnschrift"/>
            </w:rPr>
          </w:rPrChange>
        </w:rPr>
        <w:t xml:space="preserve"> à partir de la page d’inscription,</w:t>
      </w:r>
      <w:r w:rsidRPr="005B0899">
        <w:rPr>
          <w:rFonts w:asciiTheme="majorHAnsi" w:hAnsiTheme="majorHAnsi" w:cstheme="majorHAnsi"/>
          <w:rPrChange w:id="443" w:author="HAMLILI Fatima zohra" w:date="2022-03-31T15:30:00Z">
            <w:rPr>
              <w:rFonts w:ascii="Bahnschrift" w:hAnsi="Bahnschrift"/>
            </w:rPr>
          </w:rPrChange>
        </w:rPr>
        <w:t xml:space="preserve"> en utilisant les emails et les mots de passe suivants :</w:t>
      </w:r>
    </w:p>
    <w:tbl>
      <w:tblPr>
        <w:tblStyle w:val="PlainTable1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B7E55" w:rsidRPr="005B0899" w14:paraId="1704C5A5" w14:textId="77777777" w:rsidTr="005F75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4FA277F5" w14:textId="51AE18BB" w:rsidR="00EB7E55" w:rsidRPr="005B0899" w:rsidRDefault="00EB7E55">
            <w:pPr>
              <w:jc w:val="both"/>
              <w:rPr>
                <w:rFonts w:asciiTheme="majorHAnsi" w:hAnsiTheme="majorHAnsi" w:cstheme="majorHAnsi"/>
                <w:rPrChange w:id="444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445" w:author="HAMLILI Fatima zohra" w:date="2021-12-27T10:00:00Z">
                <w:pPr>
                  <w:framePr w:hSpace="141" w:wrap="around" w:vAnchor="text" w:hAnchor="text" w:y="1"/>
                </w:pPr>
              </w:pPrChange>
            </w:pPr>
            <w:r w:rsidRPr="005B0899">
              <w:rPr>
                <w:rFonts w:asciiTheme="majorHAnsi" w:hAnsiTheme="majorHAnsi" w:cstheme="majorHAnsi"/>
                <w:rPrChange w:id="446" w:author="HAMLILI Fatima zohra" w:date="2022-03-31T15:30:00Z">
                  <w:rPr>
                    <w:rFonts w:ascii="Bahnschrift" w:hAnsi="Bahnschrift"/>
                  </w:rPr>
                </w:rPrChange>
              </w:rPr>
              <w:t>Email</w:t>
            </w:r>
          </w:p>
        </w:tc>
        <w:tc>
          <w:tcPr>
            <w:tcW w:w="5228" w:type="dxa"/>
          </w:tcPr>
          <w:p w14:paraId="26E0BECF" w14:textId="4033DB08" w:rsidR="00EB7E55" w:rsidRPr="005B0899" w:rsidRDefault="00EB7E5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447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448" w:author="HAMLILI Fatima zohra" w:date="2021-12-27T10:00:00Z">
                <w:pPr>
                  <w:framePr w:hSpace="141" w:wrap="around" w:vAnchor="text" w:hAnchor="text" w:y="1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449" w:author="HAMLILI Fatima zohra" w:date="2022-03-31T15:30:00Z">
                  <w:rPr>
                    <w:rFonts w:ascii="Bahnschrift" w:hAnsi="Bahnschrift"/>
                  </w:rPr>
                </w:rPrChange>
              </w:rPr>
              <w:t>Mot de Passe</w:t>
            </w:r>
          </w:p>
        </w:tc>
      </w:tr>
      <w:tr w:rsidR="00EB7E55" w:rsidRPr="005B0899" w14:paraId="758C3FD5" w14:textId="77777777" w:rsidTr="005F75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2D1F187E" w14:textId="70B54FFB" w:rsidR="00EB7E55" w:rsidRPr="005B0899" w:rsidRDefault="00EB7E55">
            <w:pPr>
              <w:jc w:val="both"/>
              <w:rPr>
                <w:rFonts w:asciiTheme="majorHAnsi" w:hAnsiTheme="majorHAnsi" w:cstheme="majorHAnsi"/>
                <w:color w:val="000000"/>
                <w:rPrChange w:id="450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pPrChange w:id="451" w:author="HAMLILI Fatima zohra" w:date="2021-12-27T10:00:00Z">
                <w:pPr>
                  <w:framePr w:hSpace="141" w:wrap="around" w:vAnchor="text" w:hAnchor="text" w:y="1"/>
                </w:pPr>
              </w:pPrChange>
            </w:pPr>
            <w:bookmarkStart w:id="452" w:name="_Hlk89869366"/>
            <w:r w:rsidRPr="005B0899">
              <w:rPr>
                <w:rFonts w:asciiTheme="majorHAnsi" w:hAnsiTheme="majorHAnsi" w:cstheme="majorHAnsi"/>
                <w:color w:val="000000"/>
                <w:rPrChange w:id="453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t>user-1@atakam-technologie.com</w:t>
            </w:r>
          </w:p>
        </w:tc>
        <w:tc>
          <w:tcPr>
            <w:tcW w:w="5228" w:type="dxa"/>
          </w:tcPr>
          <w:p w14:paraId="1CFB738A" w14:textId="5CFA7391" w:rsidR="00EB7E55" w:rsidRPr="005B0899" w:rsidRDefault="00EB7E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454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455" w:author="HAMLILI Fatima zohra" w:date="2021-12-27T10:00:00Z">
                <w:pPr>
                  <w:framePr w:hSpace="141" w:wrap="around" w:vAnchor="text" w:hAnchor="text" w:y="1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456" w:author="HAMLILI Fatima zohra" w:date="2022-03-31T15:30:00Z">
                  <w:rPr>
                    <w:rFonts w:ascii="Bahnschrift" w:hAnsi="Bahnschrift"/>
                  </w:rPr>
                </w:rPrChange>
              </w:rPr>
              <w:t>Atakama@</w:t>
            </w:r>
            <w:r w:rsidR="00176335" w:rsidRPr="005B0899">
              <w:rPr>
                <w:rFonts w:asciiTheme="majorHAnsi" w:hAnsiTheme="majorHAnsi" w:cstheme="majorHAnsi"/>
                <w:rPrChange w:id="457" w:author="HAMLILI Fatima zohra" w:date="2022-03-31T15:30:00Z">
                  <w:rPr>
                    <w:rFonts w:ascii="Bahnschrift" w:hAnsi="Bahnschrift"/>
                  </w:rPr>
                </w:rPrChange>
              </w:rPr>
              <w:t>user!1</w:t>
            </w:r>
          </w:p>
        </w:tc>
      </w:tr>
      <w:bookmarkEnd w:id="452"/>
      <w:tr w:rsidR="00EB7E55" w:rsidRPr="005B0899" w14:paraId="68A10581" w14:textId="77777777" w:rsidTr="005F75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2079D241" w14:textId="28CC1338" w:rsidR="00EB7E55" w:rsidRPr="005B0899" w:rsidRDefault="00EB7E55">
            <w:pPr>
              <w:jc w:val="both"/>
              <w:rPr>
                <w:rFonts w:asciiTheme="majorHAnsi" w:hAnsiTheme="majorHAnsi" w:cstheme="majorHAnsi"/>
                <w:color w:val="000000"/>
                <w:rPrChange w:id="458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pPrChange w:id="459" w:author="HAMLILI Fatima zohra" w:date="2021-12-27T10:00:00Z">
                <w:pPr>
                  <w:framePr w:hSpace="141" w:wrap="around" w:vAnchor="text" w:hAnchor="text" w:y="1"/>
                </w:pPr>
              </w:pPrChange>
            </w:pPr>
            <w:r w:rsidRPr="005B0899">
              <w:rPr>
                <w:rFonts w:asciiTheme="majorHAnsi" w:hAnsiTheme="majorHAnsi" w:cstheme="majorHAnsi"/>
                <w:color w:val="000000"/>
                <w:rPrChange w:id="460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t>user-</w:t>
            </w:r>
            <w:r w:rsidR="00176335" w:rsidRPr="005B0899">
              <w:rPr>
                <w:rFonts w:asciiTheme="majorHAnsi" w:hAnsiTheme="majorHAnsi" w:cstheme="majorHAnsi"/>
                <w:color w:val="000000"/>
                <w:rPrChange w:id="461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t>2</w:t>
            </w:r>
            <w:r w:rsidRPr="005B0899">
              <w:rPr>
                <w:rFonts w:asciiTheme="majorHAnsi" w:hAnsiTheme="majorHAnsi" w:cstheme="majorHAnsi"/>
                <w:color w:val="000000"/>
                <w:rPrChange w:id="462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t>@atakam-technologie.com</w:t>
            </w:r>
          </w:p>
        </w:tc>
        <w:tc>
          <w:tcPr>
            <w:tcW w:w="5228" w:type="dxa"/>
          </w:tcPr>
          <w:p w14:paraId="7C83D576" w14:textId="280ED5E2" w:rsidR="00EB7E55" w:rsidRPr="005B0899" w:rsidRDefault="001763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463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464" w:author="HAMLILI Fatima zohra" w:date="2021-12-27T10:00:00Z">
                <w:pPr>
                  <w:framePr w:hSpace="141" w:wrap="around" w:vAnchor="text" w:hAnchor="text" w:y="1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465" w:author="HAMLILI Fatima zohra" w:date="2022-03-31T15:30:00Z">
                  <w:rPr>
                    <w:rFonts w:ascii="Bahnschrift" w:hAnsi="Bahnschrift"/>
                  </w:rPr>
                </w:rPrChange>
              </w:rPr>
              <w:t>Atakama@user!2</w:t>
            </w:r>
          </w:p>
        </w:tc>
      </w:tr>
      <w:tr w:rsidR="00EB7E55" w:rsidRPr="005B0899" w14:paraId="583B4324" w14:textId="77777777" w:rsidTr="005F75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045D069A" w14:textId="764484A2" w:rsidR="00EB7E55" w:rsidRPr="005B0899" w:rsidRDefault="00EB7E55">
            <w:pPr>
              <w:jc w:val="both"/>
              <w:rPr>
                <w:rFonts w:asciiTheme="majorHAnsi" w:hAnsiTheme="majorHAnsi" w:cstheme="majorHAnsi"/>
                <w:color w:val="000000"/>
                <w:rPrChange w:id="466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pPrChange w:id="467" w:author="HAMLILI Fatima zohra" w:date="2021-12-27T10:00:00Z">
                <w:pPr>
                  <w:framePr w:hSpace="141" w:wrap="around" w:vAnchor="text" w:hAnchor="text" w:y="1"/>
                </w:pPr>
              </w:pPrChange>
            </w:pPr>
            <w:r w:rsidRPr="005B0899">
              <w:rPr>
                <w:rFonts w:asciiTheme="majorHAnsi" w:hAnsiTheme="majorHAnsi" w:cstheme="majorHAnsi"/>
                <w:color w:val="000000"/>
                <w:rPrChange w:id="468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t>user-</w:t>
            </w:r>
            <w:r w:rsidR="00176335" w:rsidRPr="005B0899">
              <w:rPr>
                <w:rFonts w:asciiTheme="majorHAnsi" w:hAnsiTheme="majorHAnsi" w:cstheme="majorHAnsi"/>
                <w:color w:val="000000"/>
                <w:rPrChange w:id="469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t>3</w:t>
            </w:r>
            <w:r w:rsidRPr="005B0899">
              <w:rPr>
                <w:rFonts w:asciiTheme="majorHAnsi" w:hAnsiTheme="majorHAnsi" w:cstheme="majorHAnsi"/>
                <w:color w:val="000000"/>
                <w:rPrChange w:id="470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t>@atakam-technologie.com</w:t>
            </w:r>
          </w:p>
        </w:tc>
        <w:tc>
          <w:tcPr>
            <w:tcW w:w="5228" w:type="dxa"/>
          </w:tcPr>
          <w:p w14:paraId="7FD2E229" w14:textId="1D8442A2" w:rsidR="00176335" w:rsidRPr="005B0899" w:rsidRDefault="0017633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471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472" w:author="HAMLILI Fatima zohra" w:date="2021-12-27T10:00:00Z">
                <w:pPr>
                  <w:framePr w:hSpace="141" w:wrap="around" w:vAnchor="text" w:hAnchor="text" w:y="1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473" w:author="HAMLILI Fatima zohra" w:date="2022-03-31T15:30:00Z">
                  <w:rPr>
                    <w:rFonts w:ascii="Bahnschrift" w:hAnsi="Bahnschrift"/>
                  </w:rPr>
                </w:rPrChange>
              </w:rPr>
              <w:t>Atakama@user!3</w:t>
            </w:r>
          </w:p>
        </w:tc>
      </w:tr>
      <w:tr w:rsidR="00176335" w:rsidRPr="005B0899" w14:paraId="36A10B40" w14:textId="77777777" w:rsidTr="005F75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554B0939" w14:textId="56996ED4" w:rsidR="00176335" w:rsidRPr="005B0899" w:rsidRDefault="00176335">
            <w:pPr>
              <w:jc w:val="both"/>
              <w:rPr>
                <w:rFonts w:asciiTheme="majorHAnsi" w:hAnsiTheme="majorHAnsi" w:cstheme="majorHAnsi"/>
                <w:color w:val="000000"/>
                <w:rPrChange w:id="474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pPrChange w:id="475" w:author="HAMLILI Fatima zohra" w:date="2021-12-27T10:00:00Z">
                <w:pPr>
                  <w:framePr w:hSpace="141" w:wrap="around" w:vAnchor="text" w:hAnchor="text" w:y="1"/>
                </w:pPr>
              </w:pPrChange>
            </w:pPr>
            <w:r w:rsidRPr="005B0899">
              <w:rPr>
                <w:rFonts w:asciiTheme="majorHAnsi" w:hAnsiTheme="majorHAnsi" w:cstheme="majorHAnsi"/>
                <w:color w:val="000000"/>
                <w:rPrChange w:id="476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t>user-</w:t>
            </w:r>
            <w:r w:rsidR="00460F49" w:rsidRPr="005B0899">
              <w:rPr>
                <w:rFonts w:asciiTheme="majorHAnsi" w:hAnsiTheme="majorHAnsi" w:cstheme="majorHAnsi"/>
                <w:color w:val="000000"/>
                <w:rPrChange w:id="477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t>4</w:t>
            </w:r>
            <w:r w:rsidRPr="005B0899">
              <w:rPr>
                <w:rFonts w:asciiTheme="majorHAnsi" w:hAnsiTheme="majorHAnsi" w:cstheme="majorHAnsi"/>
                <w:color w:val="000000"/>
                <w:rPrChange w:id="478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t>@atakam-technologie.com</w:t>
            </w:r>
          </w:p>
        </w:tc>
        <w:tc>
          <w:tcPr>
            <w:tcW w:w="5228" w:type="dxa"/>
          </w:tcPr>
          <w:p w14:paraId="3AADBFBA" w14:textId="04754959" w:rsidR="00176335" w:rsidRPr="005B0899" w:rsidRDefault="0017633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479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480" w:author="HAMLILI Fatima zohra" w:date="2021-12-27T10:00:00Z">
                <w:pPr>
                  <w:framePr w:hSpace="141" w:wrap="around" w:vAnchor="text" w:hAnchor="text" w:y="1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481" w:author="HAMLILI Fatima zohra" w:date="2022-03-31T15:30:00Z">
                  <w:rPr>
                    <w:rFonts w:ascii="Bahnschrift" w:hAnsi="Bahnschrift"/>
                  </w:rPr>
                </w:rPrChange>
              </w:rPr>
              <w:t>Atakama@user!4</w:t>
            </w:r>
          </w:p>
        </w:tc>
      </w:tr>
    </w:tbl>
    <w:p w14:paraId="66EC5B4B" w14:textId="10102D93" w:rsidR="00410DCB" w:rsidRPr="005B0899" w:rsidRDefault="00410DCB">
      <w:pPr>
        <w:jc w:val="both"/>
        <w:rPr>
          <w:rFonts w:asciiTheme="majorHAnsi" w:hAnsiTheme="majorHAnsi" w:cstheme="majorHAnsi"/>
          <w:rPrChange w:id="482" w:author="HAMLILI Fatima zohra" w:date="2022-03-31T15:30:00Z">
            <w:rPr>
              <w:rFonts w:ascii="Bahnschrift" w:hAnsi="Bahnschrift"/>
            </w:rPr>
          </w:rPrChange>
        </w:rPr>
        <w:pPrChange w:id="483" w:author="HAMLILI Fatima zohra" w:date="2021-12-27T10:00:00Z">
          <w:pPr/>
        </w:pPrChange>
      </w:pPr>
    </w:p>
    <w:p w14:paraId="422BAFB1" w14:textId="11716135" w:rsidR="009D6BC5" w:rsidRPr="005B0899" w:rsidRDefault="009D6BC5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rPrChange w:id="484" w:author="HAMLILI Fatima zohra" w:date="2022-03-31T15:30:00Z">
            <w:rPr>
              <w:rFonts w:ascii="Bahnschrift" w:hAnsi="Bahnschrift"/>
            </w:rPr>
          </w:rPrChange>
        </w:rPr>
        <w:pPrChange w:id="485" w:author="HAMLILI Fatima zohra" w:date="2021-12-27T10:00:00Z">
          <w:pPr>
            <w:pStyle w:val="ListParagraph"/>
            <w:numPr>
              <w:numId w:val="20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486" w:author="HAMLILI Fatima zohra" w:date="2022-03-31T15:30:00Z">
            <w:rPr>
              <w:rFonts w:ascii="Bahnschrift" w:hAnsi="Bahnschrift"/>
            </w:rPr>
          </w:rPrChange>
        </w:rPr>
        <w:t xml:space="preserve">Se connecter avec les emails et mots de passe de la section précédente et créer les applications suivantes pour chaque utilisateur : </w:t>
      </w:r>
    </w:p>
    <w:tbl>
      <w:tblPr>
        <w:tblStyle w:val="PlainTable1"/>
        <w:tblW w:w="10476" w:type="dxa"/>
        <w:tblLook w:val="04A0" w:firstRow="1" w:lastRow="0" w:firstColumn="1" w:lastColumn="0" w:noHBand="0" w:noVBand="1"/>
      </w:tblPr>
      <w:tblGrid>
        <w:gridCol w:w="5634"/>
        <w:gridCol w:w="4842"/>
      </w:tblGrid>
      <w:tr w:rsidR="009D6BC5" w:rsidRPr="005B0899" w14:paraId="0879E8C0" w14:textId="77777777" w:rsidTr="00C974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34" w:type="dxa"/>
            <w:noWrap/>
            <w:hideMark/>
          </w:tcPr>
          <w:p w14:paraId="20FFEBE0" w14:textId="77777777" w:rsidR="009D6BC5" w:rsidRPr="005B0899" w:rsidRDefault="009D6BC5">
            <w:pPr>
              <w:jc w:val="both"/>
              <w:rPr>
                <w:rFonts w:asciiTheme="majorHAnsi" w:hAnsiTheme="majorHAnsi" w:cstheme="majorHAnsi"/>
                <w:rPrChange w:id="487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488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489" w:author="HAMLILI Fatima zohra" w:date="2022-03-31T15:30:00Z">
                  <w:rPr>
                    <w:rFonts w:ascii="Bahnschrift" w:hAnsi="Bahnschrift"/>
                  </w:rPr>
                </w:rPrChange>
              </w:rPr>
              <w:t>User</w:t>
            </w:r>
          </w:p>
        </w:tc>
        <w:tc>
          <w:tcPr>
            <w:tcW w:w="4842" w:type="dxa"/>
            <w:noWrap/>
            <w:hideMark/>
          </w:tcPr>
          <w:p w14:paraId="1508AA4C" w14:textId="77777777" w:rsidR="009D6BC5" w:rsidRPr="005B0899" w:rsidRDefault="009D6BC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490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491" w:author="HAMLILI Fatima zohra" w:date="2021-12-27T10:00:00Z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492" w:author="HAMLILI Fatima zohra" w:date="2022-03-31T15:30:00Z">
                  <w:rPr>
                    <w:rFonts w:ascii="Bahnschrift" w:hAnsi="Bahnschrift"/>
                  </w:rPr>
                </w:rPrChange>
              </w:rPr>
              <w:t>App</w:t>
            </w:r>
          </w:p>
        </w:tc>
      </w:tr>
      <w:tr w:rsidR="009D6BC5" w:rsidRPr="005B0899" w14:paraId="58972368" w14:textId="77777777" w:rsidTr="00C97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34" w:type="dxa"/>
            <w:vMerge w:val="restart"/>
            <w:noWrap/>
            <w:hideMark/>
          </w:tcPr>
          <w:p w14:paraId="47E2B7A2" w14:textId="0AF12DBE" w:rsidR="009D6BC5" w:rsidRPr="005B0899" w:rsidRDefault="009D6BC5">
            <w:pPr>
              <w:jc w:val="both"/>
              <w:rPr>
                <w:rFonts w:asciiTheme="majorHAnsi" w:hAnsiTheme="majorHAnsi" w:cstheme="majorHAnsi"/>
                <w:rPrChange w:id="493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494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495" w:author="HAMLILI Fatima zohra" w:date="2022-03-31T15:30:00Z">
                  <w:rPr>
                    <w:rFonts w:ascii="Bahnschrift" w:hAnsi="Bahnschrift"/>
                  </w:rPr>
                </w:rPrChange>
              </w:rPr>
              <w:t>user-1@atakam-technologie.com</w:t>
            </w:r>
          </w:p>
        </w:tc>
        <w:tc>
          <w:tcPr>
            <w:tcW w:w="4842" w:type="dxa"/>
            <w:noWrap/>
            <w:hideMark/>
          </w:tcPr>
          <w:p w14:paraId="5FABB04B" w14:textId="77777777" w:rsidR="009D6BC5" w:rsidRPr="005B0899" w:rsidRDefault="009D6BC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496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497" w:author="HAMLILI Fatima zohra" w:date="2021-12-27T10:00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498" w:author="HAMLILI Fatima zohra" w:date="2022-03-31T15:30:00Z">
                  <w:rPr>
                    <w:rFonts w:ascii="Bahnschrift" w:hAnsi="Bahnschrift"/>
                  </w:rPr>
                </w:rPrChange>
              </w:rPr>
              <w:t>user-1-app-1</w:t>
            </w:r>
          </w:p>
        </w:tc>
      </w:tr>
      <w:tr w:rsidR="009D6BC5" w:rsidRPr="005B0899" w14:paraId="4C79FBAD" w14:textId="77777777" w:rsidTr="00C974A5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34" w:type="dxa"/>
            <w:vMerge/>
            <w:noWrap/>
            <w:hideMark/>
          </w:tcPr>
          <w:p w14:paraId="393637C8" w14:textId="77777777" w:rsidR="009D6BC5" w:rsidRPr="005B0899" w:rsidRDefault="009D6BC5">
            <w:pPr>
              <w:jc w:val="both"/>
              <w:rPr>
                <w:rFonts w:asciiTheme="majorHAnsi" w:hAnsiTheme="majorHAnsi" w:cstheme="majorHAnsi"/>
                <w:rPrChange w:id="499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00" w:author="HAMLILI Fatima zohra" w:date="2021-12-27T10:00:00Z">
                <w:pPr/>
              </w:pPrChange>
            </w:pPr>
          </w:p>
        </w:tc>
        <w:tc>
          <w:tcPr>
            <w:tcW w:w="4842" w:type="dxa"/>
            <w:noWrap/>
            <w:hideMark/>
          </w:tcPr>
          <w:p w14:paraId="7006B5D1" w14:textId="77777777" w:rsidR="009D6BC5" w:rsidRPr="005B0899" w:rsidRDefault="009D6BC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501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02" w:author="HAMLILI Fatima zohra" w:date="2021-12-27T10:00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503" w:author="HAMLILI Fatima zohra" w:date="2022-03-31T15:30:00Z">
                  <w:rPr>
                    <w:rFonts w:ascii="Bahnschrift" w:hAnsi="Bahnschrift"/>
                  </w:rPr>
                </w:rPrChange>
              </w:rPr>
              <w:t>user-1-app-2</w:t>
            </w:r>
          </w:p>
        </w:tc>
      </w:tr>
      <w:tr w:rsidR="009D6BC5" w:rsidRPr="005B0899" w14:paraId="57F327B5" w14:textId="77777777" w:rsidTr="00C97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34" w:type="dxa"/>
            <w:vMerge w:val="restart"/>
            <w:noWrap/>
            <w:hideMark/>
          </w:tcPr>
          <w:p w14:paraId="7EB8F349" w14:textId="6174831A" w:rsidR="009D6BC5" w:rsidRPr="005B0899" w:rsidRDefault="009D6BC5">
            <w:pPr>
              <w:jc w:val="both"/>
              <w:rPr>
                <w:rFonts w:asciiTheme="majorHAnsi" w:hAnsiTheme="majorHAnsi" w:cstheme="majorHAnsi"/>
                <w:rPrChange w:id="504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05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506" w:author="HAMLILI Fatima zohra" w:date="2022-03-31T15:30:00Z">
                  <w:rPr>
                    <w:rFonts w:ascii="Bahnschrift" w:hAnsi="Bahnschrift"/>
                  </w:rPr>
                </w:rPrChange>
              </w:rPr>
              <w:t>user-2@atakam-technologie.com</w:t>
            </w:r>
          </w:p>
        </w:tc>
        <w:tc>
          <w:tcPr>
            <w:tcW w:w="4842" w:type="dxa"/>
            <w:noWrap/>
            <w:hideMark/>
          </w:tcPr>
          <w:p w14:paraId="185A36C0" w14:textId="77777777" w:rsidR="009D6BC5" w:rsidRPr="005B0899" w:rsidRDefault="009D6BC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507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08" w:author="HAMLILI Fatima zohra" w:date="2021-12-27T10:00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509" w:author="HAMLILI Fatima zohra" w:date="2022-03-31T15:30:00Z">
                  <w:rPr>
                    <w:rFonts w:ascii="Bahnschrift" w:hAnsi="Bahnschrift"/>
                  </w:rPr>
                </w:rPrChange>
              </w:rPr>
              <w:t>user-2-app-1</w:t>
            </w:r>
          </w:p>
        </w:tc>
      </w:tr>
      <w:tr w:rsidR="009D6BC5" w:rsidRPr="005B0899" w14:paraId="2A74EC58" w14:textId="77777777" w:rsidTr="00C974A5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34" w:type="dxa"/>
            <w:vMerge/>
            <w:noWrap/>
            <w:hideMark/>
          </w:tcPr>
          <w:p w14:paraId="2647414B" w14:textId="77777777" w:rsidR="009D6BC5" w:rsidRPr="005B0899" w:rsidRDefault="009D6BC5">
            <w:pPr>
              <w:jc w:val="both"/>
              <w:rPr>
                <w:rFonts w:asciiTheme="majorHAnsi" w:hAnsiTheme="majorHAnsi" w:cstheme="majorHAnsi"/>
                <w:rPrChange w:id="510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11" w:author="HAMLILI Fatima zohra" w:date="2021-12-27T10:00:00Z">
                <w:pPr/>
              </w:pPrChange>
            </w:pPr>
          </w:p>
        </w:tc>
        <w:tc>
          <w:tcPr>
            <w:tcW w:w="4842" w:type="dxa"/>
            <w:noWrap/>
            <w:hideMark/>
          </w:tcPr>
          <w:p w14:paraId="16A09B5D" w14:textId="77777777" w:rsidR="009D6BC5" w:rsidRPr="005B0899" w:rsidRDefault="009D6BC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512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13" w:author="HAMLILI Fatima zohra" w:date="2021-12-27T10:00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514" w:author="HAMLILI Fatima zohra" w:date="2022-03-31T15:30:00Z">
                  <w:rPr>
                    <w:rFonts w:ascii="Bahnschrift" w:hAnsi="Bahnschrift"/>
                  </w:rPr>
                </w:rPrChange>
              </w:rPr>
              <w:t>user-2-app-2</w:t>
            </w:r>
          </w:p>
        </w:tc>
      </w:tr>
      <w:tr w:rsidR="009D6BC5" w:rsidRPr="005B0899" w14:paraId="54668EE4" w14:textId="77777777" w:rsidTr="00C97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34" w:type="dxa"/>
            <w:vMerge w:val="restart"/>
            <w:noWrap/>
            <w:hideMark/>
          </w:tcPr>
          <w:p w14:paraId="629BB03A" w14:textId="4DD6554F" w:rsidR="009D6BC5" w:rsidRPr="005B0899" w:rsidRDefault="009D6BC5">
            <w:pPr>
              <w:jc w:val="both"/>
              <w:rPr>
                <w:rFonts w:asciiTheme="majorHAnsi" w:hAnsiTheme="majorHAnsi" w:cstheme="majorHAnsi"/>
                <w:rPrChange w:id="515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16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517" w:author="HAMLILI Fatima zohra" w:date="2022-03-31T15:30:00Z">
                  <w:rPr>
                    <w:rFonts w:ascii="Bahnschrift" w:hAnsi="Bahnschrift"/>
                  </w:rPr>
                </w:rPrChange>
              </w:rPr>
              <w:t>user-3@atakam-technologie.com</w:t>
            </w:r>
          </w:p>
        </w:tc>
        <w:tc>
          <w:tcPr>
            <w:tcW w:w="4842" w:type="dxa"/>
            <w:noWrap/>
            <w:hideMark/>
          </w:tcPr>
          <w:p w14:paraId="09C48D1F" w14:textId="77777777" w:rsidR="009D6BC5" w:rsidRPr="005B0899" w:rsidRDefault="009D6BC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518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19" w:author="HAMLILI Fatima zohra" w:date="2021-12-27T10:00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520" w:author="HAMLILI Fatima zohra" w:date="2022-03-31T15:30:00Z">
                  <w:rPr>
                    <w:rFonts w:ascii="Bahnschrift" w:hAnsi="Bahnschrift"/>
                  </w:rPr>
                </w:rPrChange>
              </w:rPr>
              <w:t>user-3-app-1</w:t>
            </w:r>
          </w:p>
        </w:tc>
      </w:tr>
      <w:tr w:rsidR="009D6BC5" w:rsidRPr="005B0899" w14:paraId="1B7CD4AA" w14:textId="77777777" w:rsidTr="00C974A5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34" w:type="dxa"/>
            <w:vMerge/>
            <w:noWrap/>
            <w:hideMark/>
          </w:tcPr>
          <w:p w14:paraId="7D84963E" w14:textId="77777777" w:rsidR="009D6BC5" w:rsidRPr="005B0899" w:rsidRDefault="009D6BC5">
            <w:pPr>
              <w:jc w:val="both"/>
              <w:rPr>
                <w:rFonts w:asciiTheme="majorHAnsi" w:hAnsiTheme="majorHAnsi" w:cstheme="majorHAnsi"/>
                <w:rPrChange w:id="521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22" w:author="HAMLILI Fatima zohra" w:date="2021-12-27T10:00:00Z">
                <w:pPr/>
              </w:pPrChange>
            </w:pPr>
          </w:p>
        </w:tc>
        <w:tc>
          <w:tcPr>
            <w:tcW w:w="4842" w:type="dxa"/>
            <w:noWrap/>
            <w:hideMark/>
          </w:tcPr>
          <w:p w14:paraId="6284CB6C" w14:textId="77777777" w:rsidR="009D6BC5" w:rsidRPr="005B0899" w:rsidRDefault="009D6BC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523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24" w:author="HAMLILI Fatima zohra" w:date="2021-12-27T10:00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525" w:author="HAMLILI Fatima zohra" w:date="2022-03-31T15:30:00Z">
                  <w:rPr>
                    <w:rFonts w:ascii="Bahnschrift" w:hAnsi="Bahnschrift"/>
                  </w:rPr>
                </w:rPrChange>
              </w:rPr>
              <w:t>user-3-app-2</w:t>
            </w:r>
          </w:p>
        </w:tc>
      </w:tr>
      <w:tr w:rsidR="009D6BC5" w:rsidRPr="005B0899" w14:paraId="51A99E09" w14:textId="77777777" w:rsidTr="00C974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34" w:type="dxa"/>
            <w:vMerge w:val="restart"/>
            <w:noWrap/>
            <w:hideMark/>
          </w:tcPr>
          <w:p w14:paraId="1EF73CDA" w14:textId="3293A1E0" w:rsidR="009D6BC5" w:rsidRPr="005B0899" w:rsidRDefault="009D6BC5">
            <w:pPr>
              <w:jc w:val="both"/>
              <w:rPr>
                <w:rFonts w:asciiTheme="majorHAnsi" w:hAnsiTheme="majorHAnsi" w:cstheme="majorHAnsi"/>
                <w:rPrChange w:id="526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27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528" w:author="HAMLILI Fatima zohra" w:date="2022-03-31T15:30:00Z">
                  <w:rPr>
                    <w:rFonts w:ascii="Bahnschrift" w:hAnsi="Bahnschrift"/>
                  </w:rPr>
                </w:rPrChange>
              </w:rPr>
              <w:t>user-4@atakam-technologie.com</w:t>
            </w:r>
          </w:p>
        </w:tc>
        <w:tc>
          <w:tcPr>
            <w:tcW w:w="4842" w:type="dxa"/>
            <w:noWrap/>
            <w:hideMark/>
          </w:tcPr>
          <w:p w14:paraId="0DE6286D" w14:textId="77777777" w:rsidR="009D6BC5" w:rsidRPr="005B0899" w:rsidRDefault="009D6BC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529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30" w:author="HAMLILI Fatima zohra" w:date="2021-12-27T10:00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531" w:author="HAMLILI Fatima zohra" w:date="2022-03-31T15:30:00Z">
                  <w:rPr>
                    <w:rFonts w:ascii="Bahnschrift" w:hAnsi="Bahnschrift"/>
                  </w:rPr>
                </w:rPrChange>
              </w:rPr>
              <w:t>user-4-app-1</w:t>
            </w:r>
          </w:p>
        </w:tc>
      </w:tr>
      <w:tr w:rsidR="009D6BC5" w:rsidRPr="005B0899" w14:paraId="190F1C34" w14:textId="77777777" w:rsidTr="00C974A5">
        <w:trPr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34" w:type="dxa"/>
            <w:vMerge/>
            <w:noWrap/>
            <w:hideMark/>
          </w:tcPr>
          <w:p w14:paraId="7320A133" w14:textId="77777777" w:rsidR="009D6BC5" w:rsidRPr="005B0899" w:rsidRDefault="009D6BC5">
            <w:pPr>
              <w:jc w:val="both"/>
              <w:rPr>
                <w:rFonts w:asciiTheme="majorHAnsi" w:hAnsiTheme="majorHAnsi" w:cstheme="majorHAnsi"/>
                <w:rPrChange w:id="532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33" w:author="HAMLILI Fatima zohra" w:date="2021-12-27T10:00:00Z">
                <w:pPr/>
              </w:pPrChange>
            </w:pPr>
          </w:p>
        </w:tc>
        <w:tc>
          <w:tcPr>
            <w:tcW w:w="4842" w:type="dxa"/>
            <w:noWrap/>
            <w:hideMark/>
          </w:tcPr>
          <w:p w14:paraId="45D50AE0" w14:textId="77777777" w:rsidR="009D6BC5" w:rsidRPr="005B0899" w:rsidRDefault="009D6BC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534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535" w:author="HAMLILI Fatima zohra" w:date="2021-12-27T10:00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536" w:author="HAMLILI Fatima zohra" w:date="2022-03-31T15:30:00Z">
                  <w:rPr>
                    <w:rFonts w:ascii="Bahnschrift" w:hAnsi="Bahnschrift"/>
                  </w:rPr>
                </w:rPrChange>
              </w:rPr>
              <w:t>user-4-app-2</w:t>
            </w:r>
          </w:p>
        </w:tc>
      </w:tr>
    </w:tbl>
    <w:p w14:paraId="57B126D5" w14:textId="77777777" w:rsidR="009D6BC5" w:rsidRPr="005B0899" w:rsidRDefault="009D6BC5">
      <w:pPr>
        <w:jc w:val="both"/>
        <w:rPr>
          <w:rFonts w:asciiTheme="majorHAnsi" w:hAnsiTheme="majorHAnsi" w:cstheme="majorHAnsi"/>
          <w:rPrChange w:id="537" w:author="HAMLILI Fatima zohra" w:date="2022-03-31T15:30:00Z">
            <w:rPr>
              <w:rFonts w:ascii="Bahnschrift" w:hAnsi="Bahnschrift"/>
            </w:rPr>
          </w:rPrChange>
        </w:rPr>
        <w:pPrChange w:id="538" w:author="HAMLILI Fatima zohra" w:date="2021-12-27T10:00:00Z">
          <w:pPr/>
        </w:pPrChange>
      </w:pPr>
    </w:p>
    <w:p w14:paraId="79E66D61" w14:textId="23A66A09" w:rsidR="00410DCB" w:rsidRPr="005B0899" w:rsidDel="00032F66" w:rsidRDefault="00410DCB">
      <w:pPr>
        <w:jc w:val="both"/>
        <w:rPr>
          <w:del w:id="539" w:author="HAMLILI Fatima zohra" w:date="2021-12-27T13:46:00Z"/>
          <w:rFonts w:asciiTheme="majorHAnsi" w:hAnsiTheme="majorHAnsi" w:cstheme="majorHAnsi"/>
          <w:rPrChange w:id="540" w:author="HAMLILI Fatima zohra" w:date="2022-03-31T15:30:00Z">
            <w:rPr>
              <w:del w:id="541" w:author="HAMLILI Fatima zohra" w:date="2021-12-27T13:46:00Z"/>
              <w:rFonts w:ascii="Bahnschrift" w:hAnsi="Bahnschrift"/>
            </w:rPr>
          </w:rPrChange>
        </w:rPr>
        <w:pPrChange w:id="542" w:author="HAMLILI Fatima zohra" w:date="2021-12-27T10:00:00Z">
          <w:pPr/>
        </w:pPrChange>
      </w:pPr>
      <w:del w:id="543" w:author="HAMLILI Fatima zohra" w:date="2021-12-27T13:46:00Z">
        <w:r w:rsidRPr="005B0899" w:rsidDel="00032F66">
          <w:rPr>
            <w:rFonts w:asciiTheme="majorHAnsi" w:hAnsiTheme="majorHAnsi" w:cstheme="majorHAnsi"/>
            <w:rPrChange w:id="544" w:author="HAMLILI Fatima zohra" w:date="2022-03-31T15:30:00Z">
              <w:rPr>
                <w:rFonts w:ascii="Bahnschrift" w:hAnsi="Bahnschrift"/>
              </w:rPr>
            </w:rPrChange>
          </w:rPr>
          <w:delText xml:space="preserve">Il est conseillé d’ exécuter les étapes </w:delText>
        </w:r>
        <w:r w:rsidR="009D6BC5" w:rsidRPr="005B0899" w:rsidDel="00032F66">
          <w:rPr>
            <w:rFonts w:asciiTheme="majorHAnsi" w:hAnsiTheme="majorHAnsi" w:cstheme="majorHAnsi"/>
            <w:rPrChange w:id="545" w:author="HAMLILI Fatima zohra" w:date="2022-03-31T15:30:00Z">
              <w:rPr>
                <w:rFonts w:ascii="Bahnschrift" w:hAnsi="Bahnschrift"/>
              </w:rPr>
            </w:rPrChange>
          </w:rPr>
          <w:delText>3</w:delText>
        </w:r>
        <w:r w:rsidRPr="005B0899" w:rsidDel="00032F66">
          <w:rPr>
            <w:rFonts w:asciiTheme="majorHAnsi" w:hAnsiTheme="majorHAnsi" w:cstheme="majorHAnsi"/>
            <w:rPrChange w:id="546" w:author="HAMLILI Fatima zohra" w:date="2022-03-31T15:30:00Z">
              <w:rPr>
                <w:rFonts w:ascii="Bahnschrift" w:hAnsi="Bahnschrift"/>
              </w:rPr>
            </w:rPrChange>
          </w:rPr>
          <w:delText xml:space="preserve"> et </w:delText>
        </w:r>
        <w:r w:rsidR="009D6BC5" w:rsidRPr="005B0899" w:rsidDel="00032F66">
          <w:rPr>
            <w:rFonts w:asciiTheme="majorHAnsi" w:hAnsiTheme="majorHAnsi" w:cstheme="majorHAnsi"/>
            <w:rPrChange w:id="547" w:author="HAMLILI Fatima zohra" w:date="2022-03-31T15:30:00Z">
              <w:rPr>
                <w:rFonts w:ascii="Bahnschrift" w:hAnsi="Bahnschrift"/>
              </w:rPr>
            </w:rPrChange>
          </w:rPr>
          <w:delText>4</w:delText>
        </w:r>
        <w:r w:rsidRPr="005B0899" w:rsidDel="00032F66">
          <w:rPr>
            <w:rFonts w:asciiTheme="majorHAnsi" w:hAnsiTheme="majorHAnsi" w:cstheme="majorHAnsi"/>
            <w:rPrChange w:id="548" w:author="HAMLILI Fatima zohra" w:date="2022-03-31T15:30:00Z">
              <w:rPr>
                <w:rFonts w:ascii="Bahnschrift" w:hAnsi="Bahnschrift"/>
              </w:rPr>
            </w:rPrChange>
          </w:rPr>
          <w:delText xml:space="preserve"> dès le début des tests, lors du déploiement de l’application parce qu’elle nécessite de redémarrer celle-ci.</w:delText>
        </w:r>
        <w:r w:rsidR="00017230" w:rsidRPr="005B0899" w:rsidDel="00032F66">
          <w:rPr>
            <w:rFonts w:asciiTheme="majorHAnsi" w:hAnsiTheme="majorHAnsi" w:cstheme="majorHAnsi"/>
            <w:rPrChange w:id="549" w:author="HAMLILI Fatima zohra" w:date="2022-03-31T15:30:00Z">
              <w:rPr>
                <w:rFonts w:ascii="Bahnschrift" w:hAnsi="Bahnschrift"/>
              </w:rPr>
            </w:rPrChange>
          </w:rPr>
          <w:delText xml:space="preserve"> </w:delText>
        </w:r>
      </w:del>
      <w:del w:id="550" w:author="HAMLILI Fatima zohra" w:date="2021-12-27T13:44:00Z">
        <w:r w:rsidR="00017230" w:rsidRPr="005B0899" w:rsidDel="00032F66">
          <w:rPr>
            <w:rFonts w:asciiTheme="majorHAnsi" w:hAnsiTheme="majorHAnsi" w:cstheme="majorHAnsi"/>
            <w:rPrChange w:id="551" w:author="HAMLILI Fatima zohra" w:date="2022-03-31T15:30:00Z">
              <w:rPr>
                <w:rFonts w:ascii="Bahnschrift" w:hAnsi="Bahnschrift"/>
              </w:rPr>
            </w:rPrChange>
          </w:rPr>
          <w:delText>Aussi s</w:delText>
        </w:r>
      </w:del>
      <w:del w:id="552" w:author="HAMLILI Fatima zohra" w:date="2021-12-27T13:46:00Z">
        <w:r w:rsidR="00017230" w:rsidRPr="005B0899" w:rsidDel="00032F66">
          <w:rPr>
            <w:rFonts w:asciiTheme="majorHAnsi" w:hAnsiTheme="majorHAnsi" w:cstheme="majorHAnsi"/>
            <w:rPrChange w:id="553" w:author="HAMLILI Fatima zohra" w:date="2022-03-31T15:30:00Z">
              <w:rPr>
                <w:rFonts w:ascii="Bahnschrift" w:hAnsi="Bahnschrift"/>
              </w:rPr>
            </w:rPrChange>
          </w:rPr>
          <w:delText>i ces deux étapes ne sont pas exécutées, l’étape 5 n’est plus pertinente</w:delText>
        </w:r>
      </w:del>
    </w:p>
    <w:p w14:paraId="3033478A" w14:textId="68F279E8" w:rsidR="00EB7E55" w:rsidRPr="005B0899" w:rsidDel="00032F66" w:rsidRDefault="00CC439D">
      <w:pPr>
        <w:pStyle w:val="ListParagraph"/>
        <w:numPr>
          <w:ilvl w:val="0"/>
          <w:numId w:val="20"/>
        </w:numPr>
        <w:jc w:val="both"/>
        <w:rPr>
          <w:del w:id="554" w:author="HAMLILI Fatima zohra" w:date="2021-12-27T13:46:00Z"/>
          <w:rFonts w:asciiTheme="majorHAnsi" w:hAnsiTheme="majorHAnsi" w:cstheme="majorHAnsi"/>
          <w:rPrChange w:id="555" w:author="HAMLILI Fatima zohra" w:date="2022-03-31T15:30:00Z">
            <w:rPr>
              <w:del w:id="556" w:author="HAMLILI Fatima zohra" w:date="2021-12-27T13:46:00Z"/>
              <w:rFonts w:ascii="Bahnschrift" w:hAnsi="Bahnschrift"/>
            </w:rPr>
          </w:rPrChange>
        </w:rPr>
        <w:pPrChange w:id="557" w:author="HAMLILI Fatima zohra" w:date="2021-12-27T10:00:00Z">
          <w:pPr>
            <w:pStyle w:val="ListParagraph"/>
            <w:numPr>
              <w:numId w:val="20"/>
            </w:numPr>
            <w:ind w:hanging="360"/>
          </w:pPr>
        </w:pPrChange>
      </w:pPr>
      <w:del w:id="558" w:author="HAMLILI Fatima zohra" w:date="2021-12-27T13:46:00Z">
        <w:r w:rsidRPr="005B0899" w:rsidDel="00032F66">
          <w:rPr>
            <w:rFonts w:asciiTheme="majorHAnsi" w:hAnsiTheme="majorHAnsi" w:cstheme="majorHAnsi"/>
            <w:rPrChange w:id="559" w:author="HAMLILI Fatima zohra" w:date="2022-03-31T15:30:00Z">
              <w:rPr>
                <w:rFonts w:ascii="Bahnschrift" w:hAnsi="Bahnschrift"/>
              </w:rPr>
            </w:rPrChange>
          </w:rPr>
          <w:delText>Ouvrez un explorateur de fichier, rendez vous dans votre « home » et ouvrez le fichier Nudge-server.properties qui se trouve dans le dossier .Nudge</w:delText>
        </w:r>
      </w:del>
    </w:p>
    <w:p w14:paraId="4B957A3C" w14:textId="76B5A65F" w:rsidR="00CC439D" w:rsidRPr="005B0899" w:rsidDel="00032F66" w:rsidRDefault="00CC439D">
      <w:pPr>
        <w:pStyle w:val="ListParagraph"/>
        <w:numPr>
          <w:ilvl w:val="0"/>
          <w:numId w:val="20"/>
        </w:numPr>
        <w:jc w:val="both"/>
        <w:rPr>
          <w:del w:id="560" w:author="HAMLILI Fatima zohra" w:date="2021-12-27T13:46:00Z"/>
          <w:rFonts w:asciiTheme="majorHAnsi" w:hAnsiTheme="majorHAnsi" w:cstheme="majorHAnsi"/>
          <w:rPrChange w:id="561" w:author="HAMLILI Fatima zohra" w:date="2022-03-31T15:30:00Z">
            <w:rPr>
              <w:del w:id="562" w:author="HAMLILI Fatima zohra" w:date="2021-12-27T13:46:00Z"/>
              <w:rFonts w:ascii="Bahnschrift" w:hAnsi="Bahnschrift"/>
            </w:rPr>
          </w:rPrChange>
        </w:rPr>
        <w:pPrChange w:id="563" w:author="HAMLILI Fatima zohra" w:date="2021-12-27T10:00:00Z">
          <w:pPr>
            <w:pStyle w:val="ListParagraph"/>
            <w:numPr>
              <w:numId w:val="20"/>
            </w:numPr>
            <w:ind w:hanging="360"/>
          </w:pPr>
        </w:pPrChange>
      </w:pPr>
      <w:del w:id="564" w:author="HAMLILI Fatima zohra" w:date="2021-12-27T13:46:00Z">
        <w:r w:rsidRPr="005B0899" w:rsidDel="00032F66">
          <w:rPr>
            <w:rFonts w:asciiTheme="majorHAnsi" w:hAnsiTheme="majorHAnsi" w:cstheme="majorHAnsi"/>
            <w:rPrChange w:id="565" w:author="HAMLILI Fatima zohra" w:date="2022-03-31T15:30:00Z">
              <w:rPr>
                <w:rFonts w:ascii="Bahnschrift" w:hAnsi="Bahnschrift"/>
              </w:rPr>
            </w:rPrChange>
          </w:rPr>
          <w:delText xml:space="preserve">Chercher, dans le fichier nudge-server.properties le paramètre « administrator » et ajouter les deux emails da le manière suivante : </w:delText>
        </w:r>
      </w:del>
    </w:p>
    <w:p w14:paraId="35B30FF4" w14:textId="712E1ACE" w:rsidR="00CC439D" w:rsidRPr="005B0899" w:rsidDel="00032F66" w:rsidRDefault="00CC439D">
      <w:pPr>
        <w:pStyle w:val="ListParagraph"/>
        <w:numPr>
          <w:ilvl w:val="1"/>
          <w:numId w:val="20"/>
        </w:numPr>
        <w:jc w:val="both"/>
        <w:rPr>
          <w:del w:id="566" w:author="HAMLILI Fatima zohra" w:date="2021-12-27T13:46:00Z"/>
          <w:rFonts w:asciiTheme="majorHAnsi" w:hAnsiTheme="majorHAnsi" w:cstheme="majorHAnsi"/>
          <w:lang w:val="en-US"/>
          <w:rPrChange w:id="567" w:author="HAMLILI Fatima zohra" w:date="2022-03-31T15:30:00Z">
            <w:rPr>
              <w:del w:id="568" w:author="HAMLILI Fatima zohra" w:date="2021-12-27T13:46:00Z"/>
              <w:rFonts w:ascii="Bahnschrift" w:hAnsi="Bahnschrift"/>
              <w:lang w:val="en-US"/>
            </w:rPr>
          </w:rPrChange>
        </w:rPr>
        <w:pPrChange w:id="569" w:author="HAMLILI Fatima zohra" w:date="2021-12-27T10:00:00Z">
          <w:pPr>
            <w:pStyle w:val="ListParagraph"/>
            <w:numPr>
              <w:ilvl w:val="1"/>
              <w:numId w:val="20"/>
            </w:numPr>
            <w:ind w:left="1440" w:hanging="360"/>
          </w:pPr>
        </w:pPrChange>
      </w:pPr>
      <w:del w:id="570" w:author="HAMLILI Fatima zohra" w:date="2021-12-27T13:46:00Z">
        <w:r w:rsidRPr="005B0899" w:rsidDel="00032F66">
          <w:rPr>
            <w:rFonts w:asciiTheme="majorHAnsi" w:hAnsiTheme="majorHAnsi" w:cstheme="majorHAnsi"/>
            <w:lang w:val="en-US"/>
            <w:rPrChange w:id="571" w:author="HAMLILI Fatima zohra" w:date="2022-03-31T15:30:00Z">
              <w:rPr>
                <w:rFonts w:ascii="Bahnschrift" w:hAnsi="Bahnschrift"/>
                <w:lang w:val="en-US"/>
              </w:rPr>
            </w:rPrChange>
          </w:rPr>
          <w:delText>Administrator = user-1@atakam-technologie.com;</w:delText>
        </w:r>
        <w:r w:rsidR="00EC3410" w:rsidRPr="005B0899" w:rsidDel="00032F66">
          <w:rPr>
            <w:rFonts w:asciiTheme="majorHAnsi" w:hAnsiTheme="majorHAnsi" w:cstheme="majorHAnsi"/>
            <w:lang w:val="en-US"/>
            <w:rPrChange w:id="572" w:author="HAMLILI Fatima zohra" w:date="2022-03-31T15:30:00Z">
              <w:rPr>
                <w:rFonts w:ascii="Bahnschrift" w:hAnsi="Bahnschrift"/>
                <w:lang w:val="en-US"/>
              </w:rPr>
            </w:rPrChange>
          </w:rPr>
          <w:delText xml:space="preserve"> </w:delText>
        </w:r>
        <w:r w:rsidR="00CF5FBA" w:rsidRPr="005B0899" w:rsidDel="00032F66">
          <w:rPr>
            <w:rFonts w:asciiTheme="majorHAnsi" w:hAnsiTheme="majorHAnsi" w:cstheme="majorHAnsi"/>
            <w:rPrChange w:id="573" w:author="HAMLILI Fatima zohra" w:date="2022-03-31T15:30:00Z">
              <w:rPr/>
            </w:rPrChange>
          </w:rPr>
          <w:fldChar w:fldCharType="begin"/>
        </w:r>
        <w:r w:rsidR="00CF5FBA" w:rsidRPr="005B0899" w:rsidDel="00032F66">
          <w:rPr>
            <w:rFonts w:asciiTheme="majorHAnsi" w:hAnsiTheme="majorHAnsi" w:cstheme="majorHAnsi"/>
            <w:lang w:val="en-US"/>
            <w:rPrChange w:id="574" w:author="HAMLILI Fatima zohra" w:date="2022-03-31T15:30:00Z">
              <w:rPr/>
            </w:rPrChange>
          </w:rPr>
          <w:delInstrText xml:space="preserve"> HYPERLINK "mailto:user-2@atakam-technologie.com" </w:delInstrText>
        </w:r>
        <w:r w:rsidR="00CF5FBA" w:rsidRPr="005B0899" w:rsidDel="00032F66">
          <w:rPr>
            <w:rFonts w:asciiTheme="majorHAnsi" w:hAnsiTheme="majorHAnsi" w:cstheme="majorHAnsi"/>
            <w:rPrChange w:id="575" w:author="HAMLILI Fatima zohra" w:date="2022-03-31T15:30:00Z">
              <w:rPr>
                <w:rStyle w:val="Hyperlink"/>
                <w:rFonts w:ascii="Bahnschrift" w:hAnsi="Bahnschrift"/>
                <w:lang w:val="en-US"/>
              </w:rPr>
            </w:rPrChange>
          </w:rPr>
          <w:fldChar w:fldCharType="separate"/>
        </w:r>
        <w:r w:rsidR="00EC3410" w:rsidRPr="005B0899" w:rsidDel="00032F66">
          <w:rPr>
            <w:rStyle w:val="Hyperlink"/>
            <w:rFonts w:asciiTheme="majorHAnsi" w:hAnsiTheme="majorHAnsi" w:cstheme="majorHAnsi"/>
            <w:lang w:val="en-US"/>
            <w:rPrChange w:id="576" w:author="HAMLILI Fatima zohra" w:date="2022-03-31T15:30:00Z">
              <w:rPr>
                <w:rStyle w:val="Hyperlink"/>
                <w:rFonts w:ascii="Bahnschrift" w:hAnsi="Bahnschrift"/>
                <w:lang w:val="en-US"/>
              </w:rPr>
            </w:rPrChange>
          </w:rPr>
          <w:delText>user-2@atakam-technologie.com</w:delText>
        </w:r>
        <w:r w:rsidR="00CF5FBA" w:rsidRPr="005B0899" w:rsidDel="00032F66">
          <w:rPr>
            <w:rStyle w:val="Hyperlink"/>
            <w:rFonts w:asciiTheme="majorHAnsi" w:hAnsiTheme="majorHAnsi" w:cstheme="majorHAnsi"/>
            <w:lang w:val="en-US"/>
            <w:rPrChange w:id="577" w:author="HAMLILI Fatima zohra" w:date="2022-03-31T15:30:00Z">
              <w:rPr>
                <w:rStyle w:val="Hyperlink"/>
                <w:rFonts w:ascii="Bahnschrift" w:hAnsi="Bahnschrift"/>
                <w:lang w:val="en-US"/>
              </w:rPr>
            </w:rPrChange>
          </w:rPr>
          <w:fldChar w:fldCharType="end"/>
        </w:r>
      </w:del>
    </w:p>
    <w:p w14:paraId="4A972A4C" w14:textId="45D0C898" w:rsidR="009D6BC5" w:rsidRPr="005B0899" w:rsidDel="00032F66" w:rsidRDefault="00410DCB">
      <w:pPr>
        <w:pStyle w:val="ListParagraph"/>
        <w:numPr>
          <w:ilvl w:val="1"/>
          <w:numId w:val="20"/>
        </w:numPr>
        <w:jc w:val="both"/>
        <w:rPr>
          <w:del w:id="578" w:author="HAMLILI Fatima zohra" w:date="2021-12-27T13:46:00Z"/>
          <w:rFonts w:asciiTheme="majorHAnsi" w:hAnsiTheme="majorHAnsi" w:cstheme="majorHAnsi"/>
          <w:lang w:val="en-US"/>
          <w:rPrChange w:id="579" w:author="HAMLILI Fatima zohra" w:date="2022-03-31T15:30:00Z">
            <w:rPr>
              <w:del w:id="580" w:author="HAMLILI Fatima zohra" w:date="2021-12-27T13:46:00Z"/>
              <w:rFonts w:ascii="Bahnschrift" w:hAnsi="Bahnschrift"/>
              <w:lang w:val="en-US"/>
            </w:rPr>
          </w:rPrChange>
        </w:rPr>
        <w:pPrChange w:id="581" w:author="HAMLILI Fatima zohra" w:date="2021-12-27T10:00:00Z">
          <w:pPr>
            <w:pStyle w:val="ListParagraph"/>
            <w:numPr>
              <w:ilvl w:val="1"/>
              <w:numId w:val="20"/>
            </w:numPr>
            <w:ind w:left="1440" w:hanging="360"/>
          </w:pPr>
        </w:pPrChange>
      </w:pPr>
      <w:del w:id="582" w:author="HAMLILI Fatima zohra" w:date="2021-12-27T13:46:00Z">
        <w:r w:rsidRPr="005B0899" w:rsidDel="00032F66">
          <w:rPr>
            <w:rFonts w:asciiTheme="majorHAnsi" w:hAnsiTheme="majorHAnsi" w:cstheme="majorHAnsi"/>
            <w:lang w:val="en-US"/>
            <w:rPrChange w:id="583" w:author="HAMLILI Fatima zohra" w:date="2022-03-31T15:30:00Z">
              <w:rPr>
                <w:rFonts w:ascii="Bahnschrift" w:hAnsi="Bahnschrift"/>
                <w:lang w:val="en-US"/>
              </w:rPr>
            </w:rPrChange>
          </w:rPr>
          <w:delText>Redémarrer le server</w:delText>
        </w:r>
      </w:del>
    </w:p>
    <w:p w14:paraId="6477DCDF" w14:textId="2ECD630A" w:rsidR="004B73D8" w:rsidRPr="005B0899" w:rsidRDefault="004B73D8">
      <w:pPr>
        <w:pStyle w:val="ListParagraph"/>
        <w:numPr>
          <w:ilvl w:val="0"/>
          <w:numId w:val="20"/>
        </w:numPr>
        <w:jc w:val="both"/>
        <w:rPr>
          <w:rFonts w:asciiTheme="majorHAnsi" w:hAnsiTheme="majorHAnsi" w:cstheme="majorHAnsi"/>
          <w:rPrChange w:id="584" w:author="HAMLILI Fatima zohra" w:date="2022-03-31T15:30:00Z">
            <w:rPr>
              <w:rFonts w:ascii="Bahnschrift" w:hAnsi="Bahnschrift"/>
            </w:rPr>
          </w:rPrChange>
        </w:rPr>
        <w:pPrChange w:id="585" w:author="HAMLILI Fatima zohra" w:date="2021-12-27T10:00:00Z">
          <w:pPr>
            <w:pStyle w:val="ListParagraph"/>
            <w:numPr>
              <w:numId w:val="20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586" w:author="HAMLILI Fatima zohra" w:date="2022-03-31T15:30:00Z">
            <w:rPr>
              <w:rFonts w:ascii="Bahnschrift" w:hAnsi="Bahnschrift"/>
            </w:rPr>
          </w:rPrChange>
        </w:rPr>
        <w:t>Connectez vous en utilisant à chaque fois les informations dans le tableau suivant</w:t>
      </w:r>
    </w:p>
    <w:tbl>
      <w:tblPr>
        <w:tblStyle w:val="PlainTable1"/>
        <w:tblW w:w="10933" w:type="dxa"/>
        <w:tblInd w:w="-5" w:type="dxa"/>
        <w:tblLook w:val="04A0" w:firstRow="1" w:lastRow="0" w:firstColumn="1" w:lastColumn="0" w:noHBand="0" w:noVBand="1"/>
      </w:tblPr>
      <w:tblGrid>
        <w:gridCol w:w="3634"/>
        <w:gridCol w:w="3454"/>
        <w:gridCol w:w="3845"/>
        <w:tblGridChange w:id="587">
          <w:tblGrid>
            <w:gridCol w:w="5"/>
            <w:gridCol w:w="5"/>
            <w:gridCol w:w="2928"/>
            <w:gridCol w:w="696"/>
            <w:gridCol w:w="5"/>
            <w:gridCol w:w="2890"/>
            <w:gridCol w:w="559"/>
            <w:gridCol w:w="142"/>
            <w:gridCol w:w="2184"/>
            <w:gridCol w:w="1519"/>
            <w:gridCol w:w="5"/>
          </w:tblGrid>
        </w:tblGridChange>
      </w:tblGrid>
      <w:tr w:rsidR="00B26054" w:rsidRPr="005B0899" w:rsidDel="008C44BA" w14:paraId="124CD7CF" w14:textId="08CB6DFD" w:rsidTr="00B260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4" w:type="dxa"/>
            <w:vAlign w:val="center"/>
          </w:tcPr>
          <w:p w14:paraId="7C16BB99" w14:textId="711269A6" w:rsidR="004B73D8" w:rsidRPr="005B0899" w:rsidDel="008C44BA" w:rsidRDefault="003D0FBD">
            <w:pPr>
              <w:jc w:val="center"/>
              <w:rPr>
                <w:moveFrom w:id="588" w:author="HAMLILI Fatima zohra" w:date="2021-12-27T14:33:00Z"/>
                <w:rFonts w:asciiTheme="majorHAnsi" w:hAnsiTheme="majorHAnsi" w:cstheme="majorHAnsi"/>
                <w:rPrChange w:id="589" w:author="HAMLILI Fatima zohra" w:date="2022-03-31T15:30:00Z">
                  <w:rPr>
                    <w:moveFrom w:id="590" w:author="HAMLILI Fatima zohra" w:date="2021-12-27T14:33:00Z"/>
                    <w:rFonts w:ascii="Bahnschrift" w:hAnsi="Bahnschrift"/>
                  </w:rPr>
                </w:rPrChange>
              </w:rPr>
              <w:pPrChange w:id="591" w:author="HAMLILI Fatima zohra" w:date="2022-01-06T09:26:00Z">
                <w:pPr/>
              </w:pPrChange>
            </w:pPr>
            <w:ins w:id="592" w:author="HAMLILI Fatima zohra" w:date="2022-01-06T09:18:00Z">
              <w:r w:rsidRPr="005B0899">
                <w:rPr>
                  <w:rFonts w:asciiTheme="majorHAnsi" w:hAnsiTheme="majorHAnsi" w:cstheme="majorHAnsi"/>
                  <w:rPrChange w:id="593" w:author="HAMLILI Fatima zohra" w:date="2022-03-31T15:30:00Z">
                    <w:rPr>
                      <w:rFonts w:ascii="Bahnschrift" w:hAnsi="Bahnschrift"/>
                    </w:rPr>
                  </w:rPrChange>
                </w:rPr>
                <w:t>Email</w:t>
              </w:r>
            </w:ins>
            <w:moveFromRangeStart w:id="594" w:author="HAMLILI Fatima zohra" w:date="2021-12-27T14:33:00Z" w:name="move91508025"/>
            <w:moveFrom w:id="595" w:author="HAMLILI Fatima zohra" w:date="2021-12-27T14:33:00Z">
              <w:r w:rsidR="004B73D8" w:rsidRPr="005B0899" w:rsidDel="008C44BA">
                <w:rPr>
                  <w:rFonts w:asciiTheme="majorHAnsi" w:hAnsiTheme="majorHAnsi" w:cstheme="majorHAnsi"/>
                  <w:rPrChange w:id="596" w:author="HAMLILI Fatima zohra" w:date="2022-03-31T15:30:00Z">
                    <w:rPr>
                      <w:rFonts w:ascii="Bahnschrift" w:hAnsi="Bahnschrift"/>
                    </w:rPr>
                  </w:rPrChange>
                </w:rPr>
                <w:t>Identifiant</w:t>
              </w:r>
            </w:moveFrom>
          </w:p>
        </w:tc>
        <w:tc>
          <w:tcPr>
            <w:tcW w:w="3454" w:type="dxa"/>
            <w:vAlign w:val="center"/>
          </w:tcPr>
          <w:p w14:paraId="0F27D465" w14:textId="5FADCC29" w:rsidR="004B73D8" w:rsidRPr="005B0899" w:rsidDel="008C44BA" w:rsidRDefault="003D0FB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moveFrom w:id="597" w:author="HAMLILI Fatima zohra" w:date="2021-12-27T14:33:00Z"/>
                <w:rFonts w:asciiTheme="majorHAnsi" w:hAnsiTheme="majorHAnsi" w:cstheme="majorHAnsi"/>
                <w:rPrChange w:id="598" w:author="HAMLILI Fatima zohra" w:date="2022-03-31T15:30:00Z">
                  <w:rPr>
                    <w:moveFrom w:id="599" w:author="HAMLILI Fatima zohra" w:date="2021-12-27T14:33:00Z"/>
                    <w:rFonts w:ascii="Bahnschrift" w:hAnsi="Bahnschrift"/>
                  </w:rPr>
                </w:rPrChange>
              </w:rPr>
              <w:pPrChange w:id="600" w:author="HAMLILI Fatima zohra" w:date="2022-01-06T09:26:00Z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601" w:author="HAMLILI Fatima zohra" w:date="2022-01-06T09:18:00Z">
              <w:r w:rsidRPr="005B0899">
                <w:rPr>
                  <w:rFonts w:asciiTheme="majorHAnsi" w:hAnsiTheme="majorHAnsi" w:cstheme="majorHAnsi"/>
                  <w:rPrChange w:id="602" w:author="HAMLILI Fatima zohra" w:date="2022-03-31T15:30:00Z">
                    <w:rPr>
                      <w:rFonts w:ascii="Bahnschrift" w:hAnsi="Bahnschrift"/>
                    </w:rPr>
                  </w:rPrChange>
                </w:rPr>
                <w:t>Mot de passe</w:t>
              </w:r>
            </w:ins>
            <w:moveFrom w:id="603" w:author="HAMLILI Fatima zohra" w:date="2021-12-27T14:33:00Z">
              <w:r w:rsidR="004B73D8" w:rsidRPr="005B0899" w:rsidDel="008C44BA">
                <w:rPr>
                  <w:rFonts w:asciiTheme="majorHAnsi" w:hAnsiTheme="majorHAnsi" w:cstheme="majorHAnsi"/>
                  <w:rPrChange w:id="604" w:author="HAMLILI Fatima zohra" w:date="2022-03-31T15:30:00Z">
                    <w:rPr>
                      <w:rFonts w:ascii="Bahnschrift" w:hAnsi="Bahnschrift"/>
                    </w:rPr>
                  </w:rPrChange>
                </w:rPr>
                <w:t>Mot de passe</w:t>
              </w:r>
            </w:moveFrom>
          </w:p>
        </w:tc>
        <w:tc>
          <w:tcPr>
            <w:tcW w:w="3845" w:type="dxa"/>
            <w:vAlign w:val="center"/>
          </w:tcPr>
          <w:p w14:paraId="060BEB41" w14:textId="4AA91998" w:rsidR="004B73D8" w:rsidRPr="005B0899" w:rsidDel="008C44BA" w:rsidRDefault="003D0FB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moveFrom w:id="605" w:author="HAMLILI Fatima zohra" w:date="2021-12-27T14:33:00Z"/>
                <w:rFonts w:asciiTheme="majorHAnsi" w:hAnsiTheme="majorHAnsi" w:cstheme="majorHAnsi"/>
                <w:rPrChange w:id="606" w:author="HAMLILI Fatima zohra" w:date="2022-03-31T15:30:00Z">
                  <w:rPr>
                    <w:moveFrom w:id="607" w:author="HAMLILI Fatima zohra" w:date="2021-12-27T14:33:00Z"/>
                    <w:rFonts w:ascii="Bahnschrift" w:hAnsi="Bahnschrift"/>
                  </w:rPr>
                </w:rPrChange>
              </w:rPr>
              <w:pPrChange w:id="608" w:author="HAMLILI Fatima zohra" w:date="2022-01-06T09:26:00Z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609" w:author="HAMLILI Fatima zohra" w:date="2022-01-06T09:18:00Z">
              <w:r w:rsidRPr="005B0899">
                <w:rPr>
                  <w:rFonts w:asciiTheme="majorHAnsi" w:hAnsiTheme="majorHAnsi" w:cstheme="majorHAnsi"/>
                  <w:rPrChange w:id="610" w:author="HAMLILI Fatima zohra" w:date="2022-03-31T15:30:00Z">
                    <w:rPr>
                      <w:rFonts w:ascii="Bahnschrift" w:hAnsi="Bahnschrift"/>
                    </w:rPr>
                  </w:rPrChange>
                </w:rPr>
                <w:t>Login de substitution</w:t>
              </w:r>
            </w:ins>
            <w:moveFrom w:id="611" w:author="HAMLILI Fatima zohra" w:date="2021-12-27T14:33:00Z">
              <w:r w:rsidR="004B73D8" w:rsidRPr="005B0899" w:rsidDel="008C44BA">
                <w:rPr>
                  <w:rFonts w:asciiTheme="majorHAnsi" w:hAnsiTheme="majorHAnsi" w:cstheme="majorHAnsi"/>
                  <w:rPrChange w:id="612" w:author="HAMLILI Fatima zohra" w:date="2022-03-31T15:30:00Z">
                    <w:rPr>
                      <w:rFonts w:ascii="Bahnschrift" w:hAnsi="Bahnschrift"/>
                    </w:rPr>
                  </w:rPrChange>
                </w:rPr>
                <w:t>Login par substitution</w:t>
              </w:r>
            </w:moveFrom>
          </w:p>
        </w:tc>
      </w:tr>
      <w:tr w:rsidR="006A4EC6" w:rsidRPr="005B0899" w:rsidDel="008C44BA" w14:paraId="79CB7A87" w14:textId="77777777" w:rsidTr="00B26054">
        <w:tblPrEx>
          <w:tblW w:w="10933" w:type="dxa"/>
          <w:tblInd w:w="-5" w:type="dxa"/>
          <w:tblPrExChange w:id="613" w:author="HAMLILI Fatima zohra" w:date="2022-01-06T09:27:00Z">
            <w:tblPrEx>
              <w:tblW w:w="10933" w:type="dxa"/>
              <w:tblInd w:w="-5" w:type="dxa"/>
            </w:tblPrEx>
          </w:tblPrExChange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8"/>
          <w:trPrChange w:id="614" w:author="HAMLILI Fatima zohra" w:date="2022-01-06T09:27:00Z">
            <w:trPr>
              <w:gridBefore w:val="1"/>
              <w:trHeight w:val="738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Align w:val="center"/>
            <w:tcPrChange w:id="615" w:author="HAMLILI Fatima zohra" w:date="2022-01-06T09:27:00Z">
              <w:tcPr>
                <w:tcW w:w="3634" w:type="dxa"/>
                <w:gridSpan w:val="4"/>
                <w:vAlign w:val="center"/>
              </w:tcPr>
            </w:tcPrChange>
          </w:tcPr>
          <w:p w14:paraId="28FFE6B5" w14:textId="62FD5FB7" w:rsidR="004B73D8" w:rsidRPr="005B0899" w:rsidDel="008C44BA" w:rsidRDefault="003D0FBD">
            <w:pPr>
              <w:jc w:val="center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moveFrom w:id="616" w:author="HAMLILI Fatima zohra" w:date="2021-12-27T14:33:00Z"/>
                <w:rFonts w:asciiTheme="majorHAnsi" w:hAnsiTheme="majorHAnsi" w:cstheme="majorHAnsi"/>
                <w:rPrChange w:id="617" w:author="HAMLILI Fatima zohra" w:date="2022-03-31T15:30:00Z">
                  <w:rPr>
                    <w:moveFrom w:id="618" w:author="HAMLILI Fatima zohra" w:date="2021-12-27T14:33:00Z"/>
                    <w:rFonts w:ascii="Bahnschrift" w:hAnsi="Bahnschrift"/>
                  </w:rPr>
                </w:rPrChange>
              </w:rPr>
              <w:pPrChange w:id="619" w:author="HAMLILI Fatima zohra" w:date="2022-01-06T09:26:00Z">
                <w:pPr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620" w:author="HAMLILI Fatima zohra" w:date="2022-01-06T09:17:00Z">
              <w:r w:rsidRPr="005B0899">
                <w:rPr>
                  <w:rFonts w:asciiTheme="majorHAnsi" w:hAnsiTheme="majorHAnsi" w:cstheme="majorHAnsi"/>
                  <w:rPrChange w:id="621" w:author="HAMLILI Fatima zohra" w:date="2022-03-31T15:30:00Z">
                    <w:rPr>
                      <w:rFonts w:ascii="Bahnschrift" w:hAnsi="Bahnschrift"/>
                    </w:rPr>
                  </w:rPrChange>
                </w:rPr>
                <w:t>user-1@atakam-technologie.com</w:t>
              </w:r>
              <w:r w:rsidRPr="005B0899" w:rsidDel="008C44BA">
                <w:rPr>
                  <w:rFonts w:asciiTheme="majorHAnsi" w:hAnsiTheme="majorHAnsi" w:cstheme="majorHAnsi"/>
                  <w:color w:val="000000"/>
                  <w:rPrChange w:id="622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 xml:space="preserve"> </w:t>
              </w:r>
            </w:ins>
            <w:moveFrom w:id="623" w:author="HAMLILI Fatima zohra" w:date="2021-12-27T14:33:00Z">
              <w:r w:rsidR="004B73D8" w:rsidRPr="005B0899" w:rsidDel="008C44BA">
                <w:rPr>
                  <w:rFonts w:asciiTheme="majorHAnsi" w:hAnsiTheme="majorHAnsi" w:cstheme="majorHAnsi"/>
                  <w:color w:val="000000"/>
                  <w:rPrChange w:id="624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user-1@atakam-technologie.com</w:t>
              </w:r>
            </w:moveFrom>
          </w:p>
        </w:tc>
        <w:tc>
          <w:tcPr>
            <w:tcW w:w="3454" w:type="dxa"/>
            <w:vAlign w:val="center"/>
            <w:tcPrChange w:id="625" w:author="HAMLILI Fatima zohra" w:date="2022-01-06T09:27:00Z">
              <w:tcPr>
                <w:tcW w:w="0" w:type="auto"/>
                <w:gridSpan w:val="3"/>
                <w:vAlign w:val="center"/>
              </w:tcPr>
            </w:tcPrChange>
          </w:tcPr>
          <w:p w14:paraId="7C4284AB" w14:textId="67160AF6" w:rsidR="004B73D8" w:rsidRPr="005B0899" w:rsidDel="008C44BA" w:rsidRDefault="003D0F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moveFrom w:id="626" w:author="HAMLILI Fatima zohra" w:date="2021-12-27T14:33:00Z"/>
                <w:rFonts w:asciiTheme="majorHAnsi" w:hAnsiTheme="majorHAnsi" w:cstheme="majorHAnsi"/>
                <w:rPrChange w:id="627" w:author="HAMLILI Fatima zohra" w:date="2022-03-31T15:30:00Z">
                  <w:rPr>
                    <w:moveFrom w:id="628" w:author="HAMLILI Fatima zohra" w:date="2021-12-27T14:33:00Z"/>
                    <w:rFonts w:ascii="Bahnschrift" w:hAnsi="Bahnschrift"/>
                  </w:rPr>
                </w:rPrChange>
              </w:rPr>
              <w:pPrChange w:id="629" w:author="HAMLILI Fatima zohra" w:date="2022-01-06T09:26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630" w:author="HAMLILI Fatima zohra" w:date="2022-01-06T09:19:00Z">
              <w:r w:rsidRPr="005B0899">
                <w:rPr>
                  <w:rFonts w:asciiTheme="majorHAnsi" w:hAnsiTheme="majorHAnsi" w:cstheme="majorHAnsi"/>
                  <w:rPrChange w:id="631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Atakama@user!1</w:t>
              </w:r>
            </w:ins>
            <w:moveFrom w:id="632" w:author="HAMLILI Fatima zohra" w:date="2021-12-27T14:33:00Z">
              <w:r w:rsidR="004B73D8" w:rsidRPr="005B0899" w:rsidDel="008C44BA">
                <w:rPr>
                  <w:rFonts w:asciiTheme="majorHAnsi" w:hAnsiTheme="majorHAnsi" w:cstheme="majorHAnsi"/>
                  <w:rPrChange w:id="633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Atakama@user!1</w:t>
              </w:r>
            </w:moveFrom>
          </w:p>
        </w:tc>
        <w:tc>
          <w:tcPr>
            <w:tcW w:w="3845" w:type="dxa"/>
            <w:vAlign w:val="center"/>
            <w:tcPrChange w:id="634" w:author="HAMLILI Fatima zohra" w:date="2022-01-06T09:27:00Z">
              <w:tcPr>
                <w:tcW w:w="3708" w:type="dxa"/>
                <w:gridSpan w:val="3"/>
                <w:vAlign w:val="center"/>
              </w:tcPr>
            </w:tcPrChange>
          </w:tcPr>
          <w:p w14:paraId="1EE888F0" w14:textId="3C663228" w:rsidR="004B73D8" w:rsidRPr="005B0899" w:rsidDel="008C44BA" w:rsidRDefault="006D6B6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moveFrom w:id="635" w:author="HAMLILI Fatima zohra" w:date="2021-12-27T14:33:00Z"/>
                <w:rFonts w:asciiTheme="majorHAnsi" w:hAnsiTheme="majorHAnsi" w:cstheme="majorHAnsi"/>
                <w:rPrChange w:id="636" w:author="HAMLILI Fatima zohra" w:date="2022-03-31T15:30:00Z">
                  <w:rPr>
                    <w:moveFrom w:id="637" w:author="HAMLILI Fatima zohra" w:date="2021-12-27T14:33:00Z"/>
                    <w:rFonts w:ascii="Bahnschrift" w:hAnsi="Bahnschrift"/>
                  </w:rPr>
                </w:rPrChange>
              </w:rPr>
              <w:pPrChange w:id="638" w:author="HAMLILI Fatima zohra" w:date="2022-01-06T09:26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639" w:author="HAMLILI Fatima zohra" w:date="2022-01-06T09:19:00Z">
              <w:r w:rsidRPr="005B0899">
                <w:rPr>
                  <w:rFonts w:asciiTheme="majorHAnsi" w:hAnsiTheme="majorHAnsi" w:cstheme="majorHAnsi"/>
                  <w:rPrChange w:id="640" w:author="HAMLILI Fatima zohra" w:date="2022-03-31T15:30:00Z">
                    <w:rPr>
                      <w:rFonts w:ascii="Bahnschrift" w:hAnsi="Bahnschrift"/>
                    </w:rPr>
                  </w:rPrChange>
                </w:rPr>
                <w:t>user-</w:t>
              </w:r>
            </w:ins>
            <w:ins w:id="641" w:author="HAMLILI Fatima zohra" w:date="2022-01-06T09:21:00Z">
              <w:r w:rsidRPr="005B0899">
                <w:rPr>
                  <w:rFonts w:asciiTheme="majorHAnsi" w:hAnsiTheme="majorHAnsi" w:cstheme="majorHAnsi"/>
                  <w:rPrChange w:id="642" w:author="HAMLILI Fatima zohra" w:date="2022-03-31T15:30:00Z">
                    <w:rPr>
                      <w:rFonts w:ascii="Bahnschrift" w:hAnsi="Bahnschrift"/>
                    </w:rPr>
                  </w:rPrChange>
                </w:rPr>
                <w:t>3</w:t>
              </w:r>
            </w:ins>
            <w:ins w:id="643" w:author="HAMLILI Fatima zohra" w:date="2022-01-06T09:19:00Z">
              <w:r w:rsidRPr="005B0899">
                <w:rPr>
                  <w:rFonts w:asciiTheme="majorHAnsi" w:hAnsiTheme="majorHAnsi" w:cstheme="majorHAnsi"/>
                  <w:rPrChange w:id="644" w:author="HAMLILI Fatima zohra" w:date="2022-03-31T15:30:00Z">
                    <w:rPr>
                      <w:rFonts w:ascii="Bahnschrift" w:hAnsi="Bahnschrift"/>
                    </w:rPr>
                  </w:rPrChange>
                </w:rPr>
                <w:t>@atakam-technologie.com</w:t>
              </w:r>
              <w:r w:rsidRPr="005B0899" w:rsidDel="008C44BA">
                <w:rPr>
                  <w:rFonts w:asciiTheme="majorHAnsi" w:hAnsiTheme="majorHAnsi" w:cstheme="majorHAnsi"/>
                  <w:color w:val="000000"/>
                  <w:rPrChange w:id="645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 xml:space="preserve"> </w:t>
              </w:r>
            </w:ins>
            <w:moveFrom w:id="646" w:author="HAMLILI Fatima zohra" w:date="2021-12-27T14:33:00Z">
              <w:r w:rsidR="004B73D8" w:rsidRPr="005B0899" w:rsidDel="008C44BA">
                <w:rPr>
                  <w:rFonts w:asciiTheme="majorHAnsi" w:hAnsiTheme="majorHAnsi" w:cstheme="majorHAnsi"/>
                  <w:color w:val="000000"/>
                  <w:rPrChange w:id="647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</w:t>
              </w:r>
              <w:r w:rsidR="005A330D" w:rsidRPr="005B0899" w:rsidDel="008C44BA">
                <w:rPr>
                  <w:rFonts w:asciiTheme="majorHAnsi" w:hAnsiTheme="majorHAnsi" w:cstheme="majorHAnsi"/>
                  <w:color w:val="000000"/>
                  <w:rPrChange w:id="648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3</w:t>
              </w:r>
              <w:r w:rsidR="004B73D8" w:rsidRPr="005B0899" w:rsidDel="008C44BA">
                <w:rPr>
                  <w:rFonts w:asciiTheme="majorHAnsi" w:hAnsiTheme="majorHAnsi" w:cstheme="majorHAnsi"/>
                  <w:color w:val="000000"/>
                  <w:rPrChange w:id="649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@atakam-technologie.com</w:t>
              </w:r>
            </w:moveFrom>
          </w:p>
        </w:tc>
      </w:tr>
      <w:tr w:rsidR="006D6B62" w:rsidRPr="005B0899" w:rsidDel="008C44BA" w14:paraId="34ED576F" w14:textId="40397790" w:rsidTr="00B26054">
        <w:tblPrEx>
          <w:tblW w:w="10933" w:type="dxa"/>
          <w:tblInd w:w="-5" w:type="dxa"/>
          <w:tblPrExChange w:id="650" w:author="HAMLILI Fatima zohra" w:date="2022-01-06T09:27:00Z">
            <w:tblPrEx>
              <w:tblW w:w="4497" w:type="pct"/>
              <w:tblInd w:w="-5" w:type="dxa"/>
            </w:tblPrEx>
          </w:tblPrExChange>
        </w:tblPrEx>
        <w:trPr>
          <w:trHeight w:val="751"/>
          <w:trPrChange w:id="651" w:author="HAMLILI Fatima zohra" w:date="2022-01-06T09:27:00Z">
            <w:trPr>
              <w:gridBefore w:val="2"/>
              <w:gridAfter w:val="0"/>
              <w:trHeight w:val="751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4" w:type="dxa"/>
            <w:vAlign w:val="center"/>
            <w:tcPrChange w:id="652" w:author="HAMLILI Fatima zohra" w:date="2022-01-06T09:27:00Z">
              <w:tcPr>
                <w:tcW w:w="1557" w:type="pct"/>
              </w:tcPr>
            </w:tcPrChange>
          </w:tcPr>
          <w:p w14:paraId="1F134989" w14:textId="45F1B0F1" w:rsidR="006D6B62" w:rsidRPr="005B0899" w:rsidDel="008C44BA" w:rsidRDefault="006D6B62">
            <w:pPr>
              <w:jc w:val="center"/>
              <w:rPr>
                <w:moveFrom w:id="653" w:author="HAMLILI Fatima zohra" w:date="2021-12-27T14:33:00Z"/>
                <w:rFonts w:asciiTheme="majorHAnsi" w:hAnsiTheme="majorHAnsi" w:cstheme="majorHAnsi"/>
                <w:rPrChange w:id="654" w:author="HAMLILI Fatima zohra" w:date="2022-03-31T15:30:00Z">
                  <w:rPr>
                    <w:moveFrom w:id="655" w:author="HAMLILI Fatima zohra" w:date="2021-12-27T14:33:00Z"/>
                    <w:rFonts w:ascii="Bahnschrift" w:hAnsi="Bahnschrift"/>
                  </w:rPr>
                </w:rPrChange>
              </w:rPr>
              <w:pPrChange w:id="656" w:author="HAMLILI Fatima zohra" w:date="2022-01-06T09:26:00Z">
                <w:pPr/>
              </w:pPrChange>
            </w:pPr>
            <w:ins w:id="657" w:author="HAMLILI Fatima zohra" w:date="2022-01-06T09:17:00Z">
              <w:r w:rsidRPr="005B0899">
                <w:rPr>
                  <w:rFonts w:asciiTheme="majorHAnsi" w:hAnsiTheme="majorHAnsi" w:cstheme="majorHAnsi"/>
                  <w:rPrChange w:id="658" w:author="HAMLILI Fatima zohra" w:date="2022-03-31T15:30:00Z">
                    <w:rPr>
                      <w:rFonts w:ascii="Bahnschrift" w:hAnsi="Bahnschrift"/>
                    </w:rPr>
                  </w:rPrChange>
                </w:rPr>
                <w:t>user-</w:t>
              </w:r>
            </w:ins>
            <w:ins w:id="659" w:author="HAMLILI Fatima zohra" w:date="2022-01-06T09:19:00Z">
              <w:r w:rsidRPr="005B0899">
                <w:rPr>
                  <w:rFonts w:asciiTheme="majorHAnsi" w:hAnsiTheme="majorHAnsi" w:cstheme="majorHAnsi"/>
                  <w:rPrChange w:id="660" w:author="HAMLILI Fatima zohra" w:date="2022-03-31T15:30:00Z">
                    <w:rPr>
                      <w:rFonts w:ascii="Bahnschrift" w:hAnsi="Bahnschrift"/>
                    </w:rPr>
                  </w:rPrChange>
                </w:rPr>
                <w:t>1</w:t>
              </w:r>
            </w:ins>
            <w:ins w:id="661" w:author="HAMLILI Fatima zohra" w:date="2022-01-06T09:17:00Z">
              <w:r w:rsidRPr="005B0899">
                <w:rPr>
                  <w:rFonts w:asciiTheme="majorHAnsi" w:hAnsiTheme="majorHAnsi" w:cstheme="majorHAnsi"/>
                  <w:rPrChange w:id="662" w:author="HAMLILI Fatima zohra" w:date="2022-03-31T15:30:00Z">
                    <w:rPr>
                      <w:rFonts w:ascii="Bahnschrift" w:hAnsi="Bahnschrift"/>
                    </w:rPr>
                  </w:rPrChange>
                </w:rPr>
                <w:t>@atakam-technologie.com</w:t>
              </w:r>
              <w:r w:rsidRPr="005B0899" w:rsidDel="008C44BA">
                <w:rPr>
                  <w:rFonts w:asciiTheme="majorHAnsi" w:hAnsiTheme="majorHAnsi" w:cstheme="majorHAnsi"/>
                  <w:color w:val="000000"/>
                  <w:rPrChange w:id="663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 xml:space="preserve"> </w:t>
              </w:r>
            </w:ins>
            <w:moveFrom w:id="664" w:author="HAMLILI Fatima zohra" w:date="2021-12-27T14:33:00Z">
              <w:r w:rsidRPr="005B0899" w:rsidDel="008C44BA">
                <w:rPr>
                  <w:rFonts w:asciiTheme="majorHAnsi" w:hAnsiTheme="majorHAnsi" w:cstheme="majorHAnsi"/>
                  <w:color w:val="000000"/>
                  <w:rPrChange w:id="665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user-2@atakam-technologie.com</w:t>
              </w:r>
            </w:moveFrom>
          </w:p>
        </w:tc>
        <w:tc>
          <w:tcPr>
            <w:tcW w:w="3454" w:type="dxa"/>
            <w:vAlign w:val="center"/>
            <w:tcPrChange w:id="666" w:author="HAMLILI Fatima zohra" w:date="2022-01-06T09:27:00Z">
              <w:tcPr>
                <w:tcW w:w="1909" w:type="pct"/>
                <w:gridSpan w:val="3"/>
              </w:tcPr>
            </w:tcPrChange>
          </w:tcPr>
          <w:p w14:paraId="41F8C44B" w14:textId="2AE7326B" w:rsidR="006D6B62" w:rsidRPr="005B0899" w:rsidDel="008C44BA" w:rsidRDefault="006D6B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moveFrom w:id="667" w:author="HAMLILI Fatima zohra" w:date="2021-12-27T14:33:00Z"/>
                <w:rFonts w:asciiTheme="majorHAnsi" w:hAnsiTheme="majorHAnsi" w:cstheme="majorHAnsi"/>
                <w:rPrChange w:id="668" w:author="HAMLILI Fatima zohra" w:date="2022-03-31T15:30:00Z">
                  <w:rPr>
                    <w:moveFrom w:id="669" w:author="HAMLILI Fatima zohra" w:date="2021-12-27T14:33:00Z"/>
                    <w:rFonts w:ascii="Bahnschrift" w:hAnsi="Bahnschrift"/>
                  </w:rPr>
                </w:rPrChange>
              </w:rPr>
              <w:pPrChange w:id="670" w:author="HAMLILI Fatima zohra" w:date="2022-01-06T09:26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671" w:author="HAMLILI Fatima zohra" w:date="2022-01-06T09:19:00Z">
              <w:r w:rsidRPr="005B0899">
                <w:rPr>
                  <w:rFonts w:asciiTheme="majorHAnsi" w:hAnsiTheme="majorHAnsi" w:cstheme="majorHAnsi"/>
                  <w:rPrChange w:id="672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Atakama@user!1</w:t>
              </w:r>
            </w:ins>
            <w:moveFrom w:id="673" w:author="HAMLILI Fatima zohra" w:date="2021-12-27T14:33:00Z">
              <w:r w:rsidRPr="005B0899" w:rsidDel="008C44BA">
                <w:rPr>
                  <w:rFonts w:asciiTheme="majorHAnsi" w:hAnsiTheme="majorHAnsi" w:cstheme="majorHAnsi"/>
                  <w:rPrChange w:id="674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Atakama@user!2</w:t>
              </w:r>
            </w:moveFrom>
          </w:p>
        </w:tc>
        <w:tc>
          <w:tcPr>
            <w:tcW w:w="3845" w:type="dxa"/>
            <w:vAlign w:val="center"/>
            <w:tcPrChange w:id="675" w:author="HAMLILI Fatima zohra" w:date="2022-01-06T09:27:00Z">
              <w:tcPr>
                <w:tcW w:w="1534" w:type="pct"/>
                <w:gridSpan w:val="3"/>
              </w:tcPr>
            </w:tcPrChange>
          </w:tcPr>
          <w:p w14:paraId="7F8F3B92" w14:textId="2BA46AA0" w:rsidR="006D6B62" w:rsidRPr="005B0899" w:rsidDel="008C44BA" w:rsidRDefault="006D6B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moveFrom w:id="676" w:author="HAMLILI Fatima zohra" w:date="2021-12-27T14:33:00Z"/>
                <w:rFonts w:asciiTheme="majorHAnsi" w:hAnsiTheme="majorHAnsi" w:cstheme="majorHAnsi"/>
                <w:rPrChange w:id="677" w:author="HAMLILI Fatima zohra" w:date="2022-03-31T15:30:00Z">
                  <w:rPr>
                    <w:moveFrom w:id="678" w:author="HAMLILI Fatima zohra" w:date="2021-12-27T14:33:00Z"/>
                    <w:rFonts w:ascii="Bahnschrift" w:hAnsi="Bahnschrift"/>
                  </w:rPr>
                </w:rPrChange>
              </w:rPr>
              <w:pPrChange w:id="679" w:author="HAMLILI Fatima zohra" w:date="2022-01-06T09:26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680" w:author="HAMLILI Fatima zohra" w:date="2022-01-06T09:21:00Z">
              <w:r w:rsidRPr="005B0899">
                <w:rPr>
                  <w:rFonts w:asciiTheme="majorHAnsi" w:hAnsiTheme="majorHAnsi" w:cstheme="majorHAnsi"/>
                  <w:rPrChange w:id="681" w:author="HAMLILI Fatima zohra" w:date="2022-03-31T15:30:00Z">
                    <w:rPr>
                      <w:rFonts w:ascii="Bahnschrift" w:hAnsi="Bahnschrift"/>
                    </w:rPr>
                  </w:rPrChange>
                </w:rPr>
                <w:t>user-4@atakam-technologie.com</w:t>
              </w:r>
              <w:r w:rsidRPr="005B0899" w:rsidDel="008C44BA">
                <w:rPr>
                  <w:rFonts w:asciiTheme="majorHAnsi" w:hAnsiTheme="majorHAnsi" w:cstheme="majorHAnsi"/>
                  <w:color w:val="000000"/>
                  <w:rPrChange w:id="682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 xml:space="preserve"> </w:t>
              </w:r>
            </w:ins>
            <w:moveFrom w:id="683" w:author="HAMLILI Fatima zohra" w:date="2021-12-27T14:33:00Z">
              <w:r w:rsidRPr="005B0899" w:rsidDel="008C44BA">
                <w:rPr>
                  <w:rFonts w:asciiTheme="majorHAnsi" w:hAnsiTheme="majorHAnsi" w:cstheme="majorHAnsi"/>
                  <w:color w:val="000000"/>
                  <w:rPrChange w:id="684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user-3@atakam-technologie.com</w:t>
              </w:r>
            </w:moveFrom>
          </w:p>
        </w:tc>
      </w:tr>
      <w:tr w:rsidR="006A4EC6" w:rsidRPr="005B0899" w:rsidDel="008C44BA" w14:paraId="47B8D6F1" w14:textId="6F9EF919" w:rsidTr="00B26054">
        <w:tblPrEx>
          <w:tblW w:w="10933" w:type="dxa"/>
          <w:tblInd w:w="-5" w:type="dxa"/>
          <w:tblPrExChange w:id="685" w:author="HAMLILI Fatima zohra" w:date="2022-01-06T09:27:00Z">
            <w:tblPrEx>
              <w:tblW w:w="10933" w:type="dxa"/>
              <w:tblInd w:w="-5" w:type="dxa"/>
            </w:tblPrEx>
          </w:tblPrExChange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1"/>
          <w:trPrChange w:id="686" w:author="HAMLILI Fatima zohra" w:date="2022-01-06T09:27:00Z">
            <w:trPr>
              <w:gridBefore w:val="1"/>
              <w:trHeight w:val="751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vAlign w:val="center"/>
            <w:tcPrChange w:id="687" w:author="HAMLILI Fatima zohra" w:date="2022-01-06T09:27:00Z">
              <w:tcPr>
                <w:tcW w:w="3634" w:type="dxa"/>
                <w:gridSpan w:val="4"/>
                <w:vAlign w:val="center"/>
              </w:tcPr>
            </w:tcPrChange>
          </w:tcPr>
          <w:p w14:paraId="10401FDC" w14:textId="07E0FAFE" w:rsidR="006A4EC6" w:rsidRPr="005B0899" w:rsidDel="008C44BA" w:rsidRDefault="006A4EC6">
            <w:pPr>
              <w:jc w:val="center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moveFrom w:id="688" w:author="HAMLILI Fatima zohra" w:date="2021-12-27T14:33:00Z"/>
                <w:rFonts w:asciiTheme="majorHAnsi" w:hAnsiTheme="majorHAnsi" w:cstheme="majorHAnsi"/>
                <w:rPrChange w:id="689" w:author="HAMLILI Fatima zohra" w:date="2022-03-31T15:30:00Z">
                  <w:rPr>
                    <w:moveFrom w:id="690" w:author="HAMLILI Fatima zohra" w:date="2021-12-27T14:33:00Z"/>
                    <w:rFonts w:ascii="Bahnschrift" w:hAnsi="Bahnschrift"/>
                  </w:rPr>
                </w:rPrChange>
              </w:rPr>
              <w:pPrChange w:id="691" w:author="HAMLILI Fatima zohra" w:date="2022-01-06T09:26:00Z">
                <w:pPr>
    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692" w:author="HAMLILI Fatima zohra" w:date="2022-01-06T09:17:00Z">
              <w:r w:rsidRPr="005B0899">
                <w:rPr>
                  <w:rFonts w:asciiTheme="majorHAnsi" w:hAnsiTheme="majorHAnsi" w:cstheme="majorHAnsi"/>
                  <w:rPrChange w:id="693" w:author="HAMLILI Fatima zohra" w:date="2022-03-31T15:30:00Z">
                    <w:rPr>
                      <w:rFonts w:ascii="Bahnschrift" w:hAnsi="Bahnschrift"/>
                    </w:rPr>
                  </w:rPrChange>
                </w:rPr>
                <w:t>user-2@atakam-technologie.com</w:t>
              </w:r>
              <w:r w:rsidRPr="005B0899" w:rsidDel="008C44BA">
                <w:rPr>
                  <w:rFonts w:asciiTheme="majorHAnsi" w:hAnsiTheme="majorHAnsi" w:cstheme="majorHAnsi"/>
                  <w:color w:val="000000"/>
                  <w:rPrChange w:id="694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 xml:space="preserve"> </w:t>
              </w:r>
            </w:ins>
            <w:moveFrom w:id="695" w:author="HAMLILI Fatima zohra" w:date="2021-12-27T14:33:00Z">
              <w:r w:rsidRPr="005B0899" w:rsidDel="008C44BA">
                <w:rPr>
                  <w:rFonts w:asciiTheme="majorHAnsi" w:hAnsiTheme="majorHAnsi" w:cstheme="majorHAnsi"/>
                  <w:color w:val="000000"/>
                  <w:rPrChange w:id="696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user-1@atakam-technologie.com</w:t>
              </w:r>
            </w:moveFrom>
          </w:p>
        </w:tc>
        <w:tc>
          <w:tcPr>
            <w:tcW w:w="3454" w:type="dxa"/>
            <w:vAlign w:val="center"/>
            <w:tcPrChange w:id="697" w:author="HAMLILI Fatima zohra" w:date="2022-01-06T09:27:00Z">
              <w:tcPr>
                <w:tcW w:w="0" w:type="auto"/>
                <w:gridSpan w:val="3"/>
                <w:vAlign w:val="center"/>
              </w:tcPr>
            </w:tcPrChange>
          </w:tcPr>
          <w:p w14:paraId="0712E8EF" w14:textId="6F224D6B" w:rsidR="006A4EC6" w:rsidRPr="005B0899" w:rsidDel="008C44BA" w:rsidRDefault="006A4E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moveFrom w:id="698" w:author="HAMLILI Fatima zohra" w:date="2021-12-27T14:33:00Z"/>
                <w:rFonts w:asciiTheme="majorHAnsi" w:hAnsiTheme="majorHAnsi" w:cstheme="majorHAnsi"/>
                <w:rPrChange w:id="699" w:author="HAMLILI Fatima zohra" w:date="2022-03-31T15:30:00Z">
                  <w:rPr>
                    <w:moveFrom w:id="700" w:author="HAMLILI Fatima zohra" w:date="2021-12-27T14:33:00Z"/>
                    <w:rFonts w:ascii="Bahnschrift" w:hAnsi="Bahnschrift"/>
                  </w:rPr>
                </w:rPrChange>
              </w:rPr>
              <w:pPrChange w:id="701" w:author="HAMLILI Fatima zohra" w:date="2022-01-06T09:26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702" w:author="HAMLILI Fatima zohra" w:date="2022-01-06T09:19:00Z">
              <w:r w:rsidRPr="005B0899">
                <w:rPr>
                  <w:rFonts w:asciiTheme="majorHAnsi" w:hAnsiTheme="majorHAnsi" w:cstheme="majorHAnsi"/>
                  <w:rPrChange w:id="703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Atakama@user!2</w:t>
              </w:r>
            </w:ins>
            <w:moveFrom w:id="704" w:author="HAMLILI Fatima zohra" w:date="2021-12-27T14:33:00Z">
              <w:r w:rsidRPr="005B0899" w:rsidDel="008C44BA">
                <w:rPr>
                  <w:rFonts w:asciiTheme="majorHAnsi" w:hAnsiTheme="majorHAnsi" w:cstheme="majorHAnsi"/>
                  <w:rPrChange w:id="705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Atakama@user!1</w:t>
              </w:r>
            </w:moveFrom>
          </w:p>
        </w:tc>
        <w:tc>
          <w:tcPr>
            <w:tcW w:w="3845" w:type="dxa"/>
            <w:vAlign w:val="center"/>
            <w:tcPrChange w:id="706" w:author="HAMLILI Fatima zohra" w:date="2022-01-06T09:27:00Z">
              <w:tcPr>
                <w:tcW w:w="3708" w:type="dxa"/>
                <w:gridSpan w:val="3"/>
                <w:vAlign w:val="center"/>
              </w:tcPr>
            </w:tcPrChange>
          </w:tcPr>
          <w:p w14:paraId="7B7EBA2A" w14:textId="1693DCCC" w:rsidR="006A4EC6" w:rsidRPr="005B0899" w:rsidDel="008C44BA" w:rsidRDefault="006A4EC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moveFrom w:id="707" w:author="HAMLILI Fatima zohra" w:date="2021-12-27T14:33:00Z"/>
                <w:rFonts w:asciiTheme="majorHAnsi" w:hAnsiTheme="majorHAnsi" w:cstheme="majorHAnsi"/>
                <w:rPrChange w:id="708" w:author="HAMLILI Fatima zohra" w:date="2022-03-31T15:30:00Z">
                  <w:rPr>
                    <w:moveFrom w:id="709" w:author="HAMLILI Fatima zohra" w:date="2021-12-27T14:33:00Z"/>
                    <w:rFonts w:ascii="Bahnschrift" w:hAnsi="Bahnschrift"/>
                  </w:rPr>
                </w:rPrChange>
              </w:rPr>
              <w:pPrChange w:id="710" w:author="HAMLILI Fatima zohra" w:date="2022-01-06T09:26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ins w:id="711" w:author="HAMLILI Fatima zohra" w:date="2022-01-06T09:23:00Z">
              <w:r w:rsidRPr="005B0899">
                <w:rPr>
                  <w:rFonts w:asciiTheme="majorHAnsi" w:hAnsiTheme="majorHAnsi" w:cstheme="majorHAnsi"/>
                  <w:rPrChange w:id="712" w:author="HAMLILI Fatima zohra" w:date="2022-03-31T15:30:00Z">
                    <w:rPr>
                      <w:rFonts w:ascii="Bahnschrift" w:hAnsi="Bahnschrift"/>
                    </w:rPr>
                  </w:rPrChange>
                </w:rPr>
                <w:t>user-</w:t>
              </w:r>
            </w:ins>
            <w:ins w:id="713" w:author="HAMLILI Fatima zohra" w:date="2022-01-06T09:24:00Z">
              <w:r w:rsidRPr="005B0899">
                <w:rPr>
                  <w:rFonts w:asciiTheme="majorHAnsi" w:hAnsiTheme="majorHAnsi" w:cstheme="majorHAnsi"/>
                  <w:rPrChange w:id="714" w:author="HAMLILI Fatima zohra" w:date="2022-03-31T15:30:00Z">
                    <w:rPr>
                      <w:rFonts w:ascii="Bahnschrift" w:hAnsi="Bahnschrift"/>
                    </w:rPr>
                  </w:rPrChange>
                </w:rPr>
                <w:t>3</w:t>
              </w:r>
            </w:ins>
            <w:ins w:id="715" w:author="HAMLILI Fatima zohra" w:date="2022-01-06T09:23:00Z">
              <w:r w:rsidRPr="005B0899">
                <w:rPr>
                  <w:rFonts w:asciiTheme="majorHAnsi" w:hAnsiTheme="majorHAnsi" w:cstheme="majorHAnsi"/>
                  <w:rPrChange w:id="716" w:author="HAMLILI Fatima zohra" w:date="2022-03-31T15:30:00Z">
                    <w:rPr>
                      <w:rFonts w:ascii="Bahnschrift" w:hAnsi="Bahnschrift"/>
                    </w:rPr>
                  </w:rPrChange>
                </w:rPr>
                <w:t>@atakam-technologie.com</w:t>
              </w:r>
              <w:r w:rsidRPr="005B0899" w:rsidDel="008C44BA">
                <w:rPr>
                  <w:rFonts w:asciiTheme="majorHAnsi" w:hAnsiTheme="majorHAnsi" w:cstheme="majorHAnsi"/>
                  <w:color w:val="000000"/>
                  <w:rPrChange w:id="717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 xml:space="preserve"> </w:t>
              </w:r>
            </w:ins>
            <w:moveFrom w:id="718" w:author="HAMLILI Fatima zohra" w:date="2021-12-27T14:33:00Z">
              <w:r w:rsidRPr="005B0899" w:rsidDel="008C44BA">
                <w:rPr>
                  <w:rFonts w:asciiTheme="majorHAnsi" w:hAnsiTheme="majorHAnsi" w:cstheme="majorHAnsi"/>
                  <w:color w:val="000000"/>
                  <w:rPrChange w:id="719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user-4@atakam-technologie.com</w:t>
              </w:r>
            </w:moveFrom>
          </w:p>
        </w:tc>
      </w:tr>
      <w:tr w:rsidR="006A4EC6" w:rsidRPr="005B0899" w:rsidDel="008C44BA" w14:paraId="487264EE" w14:textId="12488E25" w:rsidTr="00B26054">
        <w:tblPrEx>
          <w:tblW w:w="10933" w:type="dxa"/>
          <w:tblInd w:w="-5" w:type="dxa"/>
          <w:tblPrExChange w:id="720" w:author="HAMLILI Fatima zohra" w:date="2022-01-06T09:27:00Z">
            <w:tblPrEx>
              <w:tblW w:w="4497" w:type="pct"/>
              <w:tblInd w:w="-5" w:type="dxa"/>
            </w:tblPrEx>
          </w:tblPrExChange>
        </w:tblPrEx>
        <w:trPr>
          <w:trHeight w:val="738"/>
          <w:trPrChange w:id="721" w:author="HAMLILI Fatima zohra" w:date="2022-01-06T09:27:00Z">
            <w:trPr>
              <w:gridBefore w:val="2"/>
              <w:gridAfter w:val="0"/>
              <w:trHeight w:val="738"/>
            </w:trPr>
          </w:trPrChange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34" w:type="dxa"/>
            <w:vAlign w:val="center"/>
            <w:tcPrChange w:id="722" w:author="HAMLILI Fatima zohra" w:date="2022-01-06T09:27:00Z">
              <w:tcPr>
                <w:tcW w:w="1557" w:type="pct"/>
              </w:tcPr>
            </w:tcPrChange>
          </w:tcPr>
          <w:p w14:paraId="191AB4CB" w14:textId="7EAAF2B8" w:rsidR="006A4EC6" w:rsidRPr="005B0899" w:rsidDel="008C44BA" w:rsidRDefault="006A4EC6">
            <w:pPr>
              <w:jc w:val="center"/>
              <w:rPr>
                <w:moveFrom w:id="723" w:author="HAMLILI Fatima zohra" w:date="2021-12-27T14:33:00Z"/>
                <w:rFonts w:asciiTheme="majorHAnsi" w:hAnsiTheme="majorHAnsi" w:cstheme="majorHAnsi"/>
                <w:rPrChange w:id="724" w:author="HAMLILI Fatima zohra" w:date="2022-03-31T15:30:00Z">
                  <w:rPr>
                    <w:moveFrom w:id="725" w:author="HAMLILI Fatima zohra" w:date="2021-12-27T14:33:00Z"/>
                    <w:rFonts w:ascii="Bahnschrift" w:hAnsi="Bahnschrift"/>
                  </w:rPr>
                </w:rPrChange>
              </w:rPr>
              <w:pPrChange w:id="726" w:author="HAMLILI Fatima zohra" w:date="2022-01-06T09:26:00Z">
                <w:pPr/>
              </w:pPrChange>
            </w:pPr>
            <w:ins w:id="727" w:author="HAMLILI Fatima zohra" w:date="2022-01-06T09:19:00Z">
              <w:r w:rsidRPr="005B0899">
                <w:rPr>
                  <w:rFonts w:asciiTheme="majorHAnsi" w:hAnsiTheme="majorHAnsi" w:cstheme="majorHAnsi"/>
                  <w:rPrChange w:id="728" w:author="HAMLILI Fatima zohra" w:date="2022-03-31T15:30:00Z">
                    <w:rPr>
                      <w:rFonts w:ascii="Bahnschrift" w:hAnsi="Bahnschrift"/>
                    </w:rPr>
                  </w:rPrChange>
                </w:rPr>
                <w:t>user-2@atakam-technologie.com</w:t>
              </w:r>
              <w:r w:rsidRPr="005B0899" w:rsidDel="008C44BA">
                <w:rPr>
                  <w:rFonts w:asciiTheme="majorHAnsi" w:hAnsiTheme="majorHAnsi" w:cstheme="majorHAnsi"/>
                  <w:color w:val="000000"/>
                  <w:rPrChange w:id="729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 xml:space="preserve"> </w:t>
              </w:r>
            </w:ins>
            <w:moveFrom w:id="730" w:author="HAMLILI Fatima zohra" w:date="2021-12-27T14:33:00Z">
              <w:r w:rsidRPr="005B0899" w:rsidDel="008C44BA">
                <w:rPr>
                  <w:rFonts w:asciiTheme="majorHAnsi" w:hAnsiTheme="majorHAnsi" w:cstheme="majorHAnsi"/>
                  <w:color w:val="000000"/>
                  <w:rPrChange w:id="731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user-2@atakam-technologie.com</w:t>
              </w:r>
            </w:moveFrom>
          </w:p>
        </w:tc>
        <w:tc>
          <w:tcPr>
            <w:tcW w:w="3454" w:type="dxa"/>
            <w:vAlign w:val="center"/>
            <w:tcPrChange w:id="732" w:author="HAMLILI Fatima zohra" w:date="2022-01-06T09:27:00Z">
              <w:tcPr>
                <w:tcW w:w="1909" w:type="pct"/>
                <w:gridSpan w:val="3"/>
              </w:tcPr>
            </w:tcPrChange>
          </w:tcPr>
          <w:p w14:paraId="30969009" w14:textId="0FD8F27F" w:rsidR="006A4EC6" w:rsidRPr="005B0899" w:rsidDel="008C44BA" w:rsidRDefault="006A4E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moveFrom w:id="733" w:author="HAMLILI Fatima zohra" w:date="2021-12-27T14:33:00Z"/>
                <w:rFonts w:asciiTheme="majorHAnsi" w:hAnsiTheme="majorHAnsi" w:cstheme="majorHAnsi"/>
                <w:rPrChange w:id="734" w:author="HAMLILI Fatima zohra" w:date="2022-03-31T15:30:00Z">
                  <w:rPr>
                    <w:moveFrom w:id="735" w:author="HAMLILI Fatima zohra" w:date="2021-12-27T14:33:00Z"/>
                    <w:rFonts w:ascii="Bahnschrift" w:hAnsi="Bahnschrift"/>
                  </w:rPr>
                </w:rPrChange>
              </w:rPr>
              <w:pPrChange w:id="736" w:author="HAMLILI Fatima zohra" w:date="2022-01-06T09:26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737" w:author="HAMLILI Fatima zohra" w:date="2022-01-06T09:19:00Z">
              <w:r w:rsidRPr="005B0899">
                <w:rPr>
                  <w:rFonts w:asciiTheme="majorHAnsi" w:hAnsiTheme="majorHAnsi" w:cstheme="majorHAnsi"/>
                  <w:rPrChange w:id="738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Atakama@user!2</w:t>
              </w:r>
            </w:ins>
            <w:moveFrom w:id="739" w:author="HAMLILI Fatima zohra" w:date="2021-12-27T14:33:00Z">
              <w:r w:rsidRPr="005B0899" w:rsidDel="008C44BA">
                <w:rPr>
                  <w:rFonts w:asciiTheme="majorHAnsi" w:hAnsiTheme="majorHAnsi" w:cstheme="majorHAnsi"/>
                  <w:rPrChange w:id="740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Atakama@user!2</w:t>
              </w:r>
            </w:moveFrom>
          </w:p>
        </w:tc>
        <w:tc>
          <w:tcPr>
            <w:tcW w:w="3845" w:type="dxa"/>
            <w:vAlign w:val="center"/>
            <w:tcPrChange w:id="741" w:author="HAMLILI Fatima zohra" w:date="2022-01-06T09:27:00Z">
              <w:tcPr>
                <w:tcW w:w="1534" w:type="pct"/>
                <w:gridSpan w:val="3"/>
              </w:tcPr>
            </w:tcPrChange>
          </w:tcPr>
          <w:p w14:paraId="1B207D44" w14:textId="03579A2D" w:rsidR="006A4EC6" w:rsidRPr="005B0899" w:rsidDel="008C44BA" w:rsidRDefault="006A4EC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moveFrom w:id="742" w:author="HAMLILI Fatima zohra" w:date="2021-12-27T14:33:00Z"/>
                <w:rFonts w:asciiTheme="majorHAnsi" w:hAnsiTheme="majorHAnsi" w:cstheme="majorHAnsi"/>
                <w:rPrChange w:id="743" w:author="HAMLILI Fatima zohra" w:date="2022-03-31T15:30:00Z">
                  <w:rPr>
                    <w:moveFrom w:id="744" w:author="HAMLILI Fatima zohra" w:date="2021-12-27T14:33:00Z"/>
                    <w:rFonts w:ascii="Bahnschrift" w:hAnsi="Bahnschrift"/>
                  </w:rPr>
                </w:rPrChange>
              </w:rPr>
              <w:pPrChange w:id="745" w:author="HAMLILI Fatima zohra" w:date="2022-01-06T09:26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ins w:id="746" w:author="HAMLILI Fatima zohra" w:date="2022-01-06T09:23:00Z">
              <w:r w:rsidRPr="005B0899">
                <w:rPr>
                  <w:rFonts w:asciiTheme="majorHAnsi" w:hAnsiTheme="majorHAnsi" w:cstheme="majorHAnsi"/>
                  <w:color w:val="000000"/>
                  <w:rPrChange w:id="747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</w:t>
              </w:r>
            </w:ins>
            <w:ins w:id="748" w:author="HAMLILI Fatima zohra" w:date="2022-01-06T09:24:00Z">
              <w:r w:rsidRPr="005B0899">
                <w:rPr>
                  <w:rFonts w:asciiTheme="majorHAnsi" w:hAnsiTheme="majorHAnsi" w:cstheme="majorHAnsi"/>
                  <w:color w:val="000000"/>
                  <w:rPrChange w:id="749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4</w:t>
              </w:r>
            </w:ins>
            <w:ins w:id="750" w:author="HAMLILI Fatima zohra" w:date="2022-01-06T09:23:00Z">
              <w:r w:rsidRPr="005B0899">
                <w:rPr>
                  <w:rFonts w:asciiTheme="majorHAnsi" w:hAnsiTheme="majorHAnsi" w:cstheme="majorHAnsi"/>
                  <w:color w:val="000000"/>
                  <w:rPrChange w:id="751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 xml:space="preserve">@atakam-technologie.com </w:t>
              </w:r>
            </w:ins>
            <w:moveFrom w:id="752" w:author="HAMLILI Fatima zohra" w:date="2021-12-27T14:33:00Z">
              <w:r w:rsidRPr="005B0899" w:rsidDel="008C44BA">
                <w:rPr>
                  <w:rFonts w:asciiTheme="majorHAnsi" w:hAnsiTheme="majorHAnsi" w:cstheme="majorHAnsi"/>
                  <w:color w:val="000000"/>
                  <w:rPrChange w:id="753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user-4@atakam-technologie.com</w:t>
              </w:r>
            </w:moveFrom>
          </w:p>
        </w:tc>
      </w:tr>
    </w:tbl>
    <w:moveFromRangeEnd w:id="594"/>
    <w:p w14:paraId="7E548794" w14:textId="082073AD" w:rsidR="005A330D" w:rsidRPr="005B0899" w:rsidRDefault="005A330D" w:rsidP="00D4047C">
      <w:pPr>
        <w:jc w:val="both"/>
        <w:rPr>
          <w:ins w:id="754" w:author="HAMLILI Fatima zohra" w:date="2021-12-27T14:33:00Z"/>
          <w:rFonts w:asciiTheme="majorHAnsi" w:hAnsiTheme="majorHAnsi" w:cstheme="majorHAnsi"/>
          <w:color w:val="000000"/>
          <w:rPrChange w:id="755" w:author="HAMLILI Fatima zohra" w:date="2022-03-31T15:30:00Z">
            <w:rPr>
              <w:ins w:id="756" w:author="HAMLILI Fatima zohra" w:date="2021-12-27T14:33:00Z"/>
              <w:rFonts w:ascii="Bahnschrift" w:hAnsi="Bahnschrift" w:cs="Calibri"/>
              <w:color w:val="000000"/>
            </w:rPr>
          </w:rPrChange>
        </w:rPr>
      </w:pPr>
      <w:r w:rsidRPr="005B0899">
        <w:rPr>
          <w:rFonts w:asciiTheme="majorHAnsi" w:hAnsiTheme="majorHAnsi" w:cstheme="majorHAnsi"/>
          <w:rPrChange w:id="757" w:author="HAMLILI Fatima zohra" w:date="2022-03-31T15:30:00Z">
            <w:rPr>
              <w:rFonts w:ascii="Bahnschrift" w:hAnsi="Bahnschrift"/>
            </w:rPr>
          </w:rPrChange>
        </w:rPr>
        <w:t>S’assurer que les dans les deux premiers cas, on retrouve bien la liste des application</w:t>
      </w:r>
      <w:ins w:id="758" w:author="HAMLILI Fatima zohra" w:date="2021-12-27T14:32:00Z">
        <w:r w:rsidR="008C44BA" w:rsidRPr="005B0899">
          <w:rPr>
            <w:rFonts w:asciiTheme="majorHAnsi" w:hAnsiTheme="majorHAnsi" w:cstheme="majorHAnsi"/>
            <w:rPrChange w:id="759" w:author="HAMLILI Fatima zohra" w:date="2022-03-31T15:30:00Z">
              <w:rPr>
                <w:rFonts w:ascii="Bahnschrift" w:hAnsi="Bahnschrift"/>
              </w:rPr>
            </w:rPrChange>
          </w:rPr>
          <w:t>s</w:t>
        </w:r>
      </w:ins>
      <w:r w:rsidRPr="005B0899">
        <w:rPr>
          <w:rFonts w:asciiTheme="majorHAnsi" w:hAnsiTheme="majorHAnsi" w:cstheme="majorHAnsi"/>
          <w:rPrChange w:id="760" w:author="HAMLILI Fatima zohra" w:date="2022-03-31T15:30:00Z">
            <w:rPr>
              <w:rFonts w:ascii="Bahnschrift" w:hAnsi="Bahnschrift"/>
            </w:rPr>
          </w:rPrChange>
        </w:rPr>
        <w:t xml:space="preserve"> de l’utilisateur </w:t>
      </w:r>
      <w:r w:rsidRPr="005B0899">
        <w:rPr>
          <w:rFonts w:asciiTheme="majorHAnsi" w:hAnsiTheme="majorHAnsi" w:cstheme="majorHAnsi"/>
          <w:color w:val="000000"/>
          <w:rPrChange w:id="761" w:author="HAMLILI Fatima zohra" w:date="2022-03-31T15:30:00Z">
            <w:rPr>
              <w:rFonts w:ascii="Bahnschrift" w:hAnsi="Bahnschrift" w:cs="Calibri"/>
              <w:color w:val="000000"/>
            </w:rPr>
          </w:rPrChange>
        </w:rPr>
        <w:t>user-3@atakam-technologie.com et dans les deux derniers celles de l’utilisateur user-4@atakam-technologie.com (voir dans les figures suivantes)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604"/>
        <w:gridCol w:w="2031"/>
        <w:gridCol w:w="3607"/>
      </w:tblGrid>
      <w:tr w:rsidR="008C44BA" w:rsidRPr="005B0899" w14:paraId="280857D5" w14:textId="77777777" w:rsidTr="00963F44">
        <w:tc>
          <w:tcPr>
            <w:tcW w:w="3604" w:type="dxa"/>
          </w:tcPr>
          <w:p w14:paraId="75A8F919" w14:textId="77777777" w:rsidR="008C44BA" w:rsidRPr="005B0899" w:rsidRDefault="008C44BA" w:rsidP="00963F44">
            <w:pPr>
              <w:jc w:val="both"/>
              <w:rPr>
                <w:moveTo w:id="762" w:author="HAMLILI Fatima zohra" w:date="2021-12-27T14:33:00Z"/>
                <w:rFonts w:asciiTheme="majorHAnsi" w:hAnsiTheme="majorHAnsi" w:cstheme="majorHAnsi"/>
                <w:rPrChange w:id="763" w:author="HAMLILI Fatima zohra" w:date="2022-03-31T15:30:00Z">
                  <w:rPr>
                    <w:moveTo w:id="764" w:author="HAMLILI Fatima zohra" w:date="2021-12-27T14:33:00Z"/>
                    <w:rFonts w:ascii="Bahnschrift" w:hAnsi="Bahnschrift"/>
                  </w:rPr>
                </w:rPrChange>
              </w:rPr>
            </w:pPr>
            <w:moveToRangeStart w:id="765" w:author="HAMLILI Fatima zohra" w:date="2021-12-27T14:33:00Z" w:name="move91508025"/>
            <w:moveTo w:id="766" w:author="HAMLILI Fatima zohra" w:date="2021-12-27T14:33:00Z">
              <w:r w:rsidRPr="005B0899">
                <w:rPr>
                  <w:rFonts w:asciiTheme="majorHAnsi" w:hAnsiTheme="majorHAnsi" w:cstheme="majorHAnsi"/>
                  <w:rPrChange w:id="767" w:author="HAMLILI Fatima zohra" w:date="2022-03-31T15:30:00Z">
                    <w:rPr>
                      <w:rFonts w:ascii="Bahnschrift" w:hAnsi="Bahnschrift"/>
                    </w:rPr>
                  </w:rPrChange>
                </w:rPr>
                <w:t>Identifiant</w:t>
              </w:r>
            </w:moveTo>
          </w:p>
        </w:tc>
        <w:tc>
          <w:tcPr>
            <w:tcW w:w="2031" w:type="dxa"/>
          </w:tcPr>
          <w:p w14:paraId="6E691B80" w14:textId="77777777" w:rsidR="008C44BA" w:rsidRPr="005B0899" w:rsidRDefault="008C44BA" w:rsidP="00963F44">
            <w:pPr>
              <w:jc w:val="both"/>
              <w:rPr>
                <w:moveTo w:id="768" w:author="HAMLILI Fatima zohra" w:date="2021-12-27T14:33:00Z"/>
                <w:rFonts w:asciiTheme="majorHAnsi" w:hAnsiTheme="majorHAnsi" w:cstheme="majorHAnsi"/>
                <w:rPrChange w:id="769" w:author="HAMLILI Fatima zohra" w:date="2022-03-31T15:30:00Z">
                  <w:rPr>
                    <w:moveTo w:id="770" w:author="HAMLILI Fatima zohra" w:date="2021-12-27T14:33:00Z"/>
                    <w:rFonts w:ascii="Bahnschrift" w:hAnsi="Bahnschrift"/>
                  </w:rPr>
                </w:rPrChange>
              </w:rPr>
            </w:pPr>
            <w:moveTo w:id="771" w:author="HAMLILI Fatima zohra" w:date="2021-12-27T14:33:00Z">
              <w:r w:rsidRPr="005B0899">
                <w:rPr>
                  <w:rFonts w:asciiTheme="majorHAnsi" w:hAnsiTheme="majorHAnsi" w:cstheme="majorHAnsi"/>
                  <w:rPrChange w:id="772" w:author="HAMLILI Fatima zohra" w:date="2022-03-31T15:30:00Z">
                    <w:rPr>
                      <w:rFonts w:ascii="Bahnschrift" w:hAnsi="Bahnschrift"/>
                    </w:rPr>
                  </w:rPrChange>
                </w:rPr>
                <w:t xml:space="preserve">Mot de passe </w:t>
              </w:r>
            </w:moveTo>
          </w:p>
        </w:tc>
        <w:tc>
          <w:tcPr>
            <w:tcW w:w="3607" w:type="dxa"/>
          </w:tcPr>
          <w:p w14:paraId="5150E905" w14:textId="77777777" w:rsidR="008C44BA" w:rsidRPr="005B0899" w:rsidRDefault="008C44BA" w:rsidP="00963F44">
            <w:pPr>
              <w:jc w:val="both"/>
              <w:rPr>
                <w:moveTo w:id="773" w:author="HAMLILI Fatima zohra" w:date="2021-12-27T14:33:00Z"/>
                <w:rFonts w:asciiTheme="majorHAnsi" w:hAnsiTheme="majorHAnsi" w:cstheme="majorHAnsi"/>
                <w:rPrChange w:id="774" w:author="HAMLILI Fatima zohra" w:date="2022-03-31T15:30:00Z">
                  <w:rPr>
                    <w:moveTo w:id="775" w:author="HAMLILI Fatima zohra" w:date="2021-12-27T14:33:00Z"/>
                    <w:rFonts w:ascii="Bahnschrift" w:hAnsi="Bahnschrift"/>
                  </w:rPr>
                </w:rPrChange>
              </w:rPr>
            </w:pPr>
            <w:moveTo w:id="776" w:author="HAMLILI Fatima zohra" w:date="2021-12-27T14:33:00Z">
              <w:r w:rsidRPr="005B0899">
                <w:rPr>
                  <w:rFonts w:asciiTheme="majorHAnsi" w:hAnsiTheme="majorHAnsi" w:cstheme="majorHAnsi"/>
                  <w:rPrChange w:id="777" w:author="HAMLILI Fatima zohra" w:date="2022-03-31T15:30:00Z">
                    <w:rPr>
                      <w:rFonts w:ascii="Bahnschrift" w:hAnsi="Bahnschrift"/>
                    </w:rPr>
                  </w:rPrChange>
                </w:rPr>
                <w:t>Login par substitution</w:t>
              </w:r>
            </w:moveTo>
          </w:p>
        </w:tc>
      </w:tr>
      <w:tr w:rsidR="008C44BA" w:rsidRPr="005B0899" w14:paraId="3C5FB9D6" w14:textId="77777777" w:rsidTr="00963F44">
        <w:tc>
          <w:tcPr>
            <w:tcW w:w="3604" w:type="dxa"/>
          </w:tcPr>
          <w:p w14:paraId="631E593F" w14:textId="77777777" w:rsidR="008C44BA" w:rsidRPr="005B0899" w:rsidRDefault="008C44BA" w:rsidP="00963F44">
            <w:pPr>
              <w:jc w:val="both"/>
              <w:rPr>
                <w:moveTo w:id="778" w:author="HAMLILI Fatima zohra" w:date="2021-12-27T14:33:00Z"/>
                <w:rFonts w:asciiTheme="majorHAnsi" w:hAnsiTheme="majorHAnsi" w:cstheme="majorHAnsi"/>
                <w:rPrChange w:id="779" w:author="HAMLILI Fatima zohra" w:date="2022-03-31T15:30:00Z">
                  <w:rPr>
                    <w:moveTo w:id="780" w:author="HAMLILI Fatima zohra" w:date="2021-12-27T14:33:00Z"/>
                    <w:rFonts w:ascii="Bahnschrift" w:hAnsi="Bahnschrift"/>
                  </w:rPr>
                </w:rPrChange>
              </w:rPr>
            </w:pPr>
            <w:moveTo w:id="781" w:author="HAMLILI Fatima zohra" w:date="2021-12-27T14:33:00Z">
              <w:r w:rsidRPr="005B0899">
                <w:rPr>
                  <w:rFonts w:asciiTheme="majorHAnsi" w:hAnsiTheme="majorHAnsi" w:cstheme="majorHAnsi"/>
                  <w:color w:val="000000"/>
                  <w:rPrChange w:id="782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user-1@atakam-technologie.com</w:t>
              </w:r>
            </w:moveTo>
          </w:p>
        </w:tc>
        <w:tc>
          <w:tcPr>
            <w:tcW w:w="2031" w:type="dxa"/>
          </w:tcPr>
          <w:p w14:paraId="1E52C20C" w14:textId="77777777" w:rsidR="008C44BA" w:rsidRPr="005B0899" w:rsidRDefault="008C44BA" w:rsidP="00963F44">
            <w:pPr>
              <w:jc w:val="both"/>
              <w:rPr>
                <w:moveTo w:id="783" w:author="HAMLILI Fatima zohra" w:date="2021-12-27T14:33:00Z"/>
                <w:rFonts w:asciiTheme="majorHAnsi" w:hAnsiTheme="majorHAnsi" w:cstheme="majorHAnsi"/>
                <w:rPrChange w:id="784" w:author="HAMLILI Fatima zohra" w:date="2022-03-31T15:30:00Z">
                  <w:rPr>
                    <w:moveTo w:id="785" w:author="HAMLILI Fatima zohra" w:date="2021-12-27T14:33:00Z"/>
                    <w:rFonts w:ascii="Bahnschrift" w:hAnsi="Bahnschrift"/>
                  </w:rPr>
                </w:rPrChange>
              </w:rPr>
            </w:pPr>
            <w:moveTo w:id="786" w:author="HAMLILI Fatima zohra" w:date="2021-12-27T14:33:00Z">
              <w:r w:rsidRPr="005B0899">
                <w:rPr>
                  <w:rFonts w:asciiTheme="majorHAnsi" w:hAnsiTheme="majorHAnsi" w:cstheme="majorHAnsi"/>
                  <w:rPrChange w:id="787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Atakama@user!1</w:t>
              </w:r>
            </w:moveTo>
          </w:p>
        </w:tc>
        <w:tc>
          <w:tcPr>
            <w:tcW w:w="3607" w:type="dxa"/>
          </w:tcPr>
          <w:p w14:paraId="67EAF902" w14:textId="77777777" w:rsidR="008C44BA" w:rsidRPr="005B0899" w:rsidRDefault="008C44BA" w:rsidP="00963F44">
            <w:pPr>
              <w:jc w:val="both"/>
              <w:rPr>
                <w:moveTo w:id="788" w:author="HAMLILI Fatima zohra" w:date="2021-12-27T14:33:00Z"/>
                <w:rFonts w:asciiTheme="majorHAnsi" w:hAnsiTheme="majorHAnsi" w:cstheme="majorHAnsi"/>
                <w:rPrChange w:id="789" w:author="HAMLILI Fatima zohra" w:date="2022-03-31T15:30:00Z">
                  <w:rPr>
                    <w:moveTo w:id="790" w:author="HAMLILI Fatima zohra" w:date="2021-12-27T14:33:00Z"/>
                    <w:rFonts w:ascii="Bahnschrift" w:hAnsi="Bahnschrift"/>
                  </w:rPr>
                </w:rPrChange>
              </w:rPr>
            </w:pPr>
            <w:moveTo w:id="791" w:author="HAMLILI Fatima zohra" w:date="2021-12-27T14:33:00Z">
              <w:r w:rsidRPr="005B0899">
                <w:rPr>
                  <w:rFonts w:asciiTheme="majorHAnsi" w:hAnsiTheme="majorHAnsi" w:cstheme="majorHAnsi"/>
                  <w:color w:val="000000"/>
                  <w:rPrChange w:id="792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user-3@atakam-technologie.com</w:t>
              </w:r>
            </w:moveTo>
          </w:p>
        </w:tc>
      </w:tr>
      <w:tr w:rsidR="008C44BA" w:rsidRPr="005B0899" w14:paraId="2A6D8827" w14:textId="77777777" w:rsidTr="00963F44">
        <w:tc>
          <w:tcPr>
            <w:tcW w:w="3604" w:type="dxa"/>
          </w:tcPr>
          <w:p w14:paraId="3F69271A" w14:textId="77777777" w:rsidR="008C44BA" w:rsidRPr="005B0899" w:rsidRDefault="008C44BA" w:rsidP="00963F44">
            <w:pPr>
              <w:jc w:val="both"/>
              <w:rPr>
                <w:moveTo w:id="793" w:author="HAMLILI Fatima zohra" w:date="2021-12-27T14:33:00Z"/>
                <w:rFonts w:asciiTheme="majorHAnsi" w:hAnsiTheme="majorHAnsi" w:cstheme="majorHAnsi"/>
                <w:rPrChange w:id="794" w:author="HAMLILI Fatima zohra" w:date="2022-03-31T15:30:00Z">
                  <w:rPr>
                    <w:moveTo w:id="795" w:author="HAMLILI Fatima zohra" w:date="2021-12-27T14:33:00Z"/>
                    <w:rFonts w:ascii="Bahnschrift" w:hAnsi="Bahnschrift"/>
                  </w:rPr>
                </w:rPrChange>
              </w:rPr>
            </w:pPr>
            <w:moveTo w:id="796" w:author="HAMLILI Fatima zohra" w:date="2021-12-27T14:33:00Z">
              <w:r w:rsidRPr="005B0899">
                <w:rPr>
                  <w:rFonts w:asciiTheme="majorHAnsi" w:hAnsiTheme="majorHAnsi" w:cstheme="majorHAnsi"/>
                  <w:color w:val="000000"/>
                  <w:rPrChange w:id="797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user-2@atakam-technologie.com</w:t>
              </w:r>
            </w:moveTo>
          </w:p>
        </w:tc>
        <w:tc>
          <w:tcPr>
            <w:tcW w:w="2031" w:type="dxa"/>
          </w:tcPr>
          <w:p w14:paraId="400DDA8D" w14:textId="77777777" w:rsidR="008C44BA" w:rsidRPr="005B0899" w:rsidRDefault="008C44BA" w:rsidP="00963F44">
            <w:pPr>
              <w:jc w:val="both"/>
              <w:rPr>
                <w:moveTo w:id="798" w:author="HAMLILI Fatima zohra" w:date="2021-12-27T14:33:00Z"/>
                <w:rFonts w:asciiTheme="majorHAnsi" w:hAnsiTheme="majorHAnsi" w:cstheme="majorHAnsi"/>
                <w:rPrChange w:id="799" w:author="HAMLILI Fatima zohra" w:date="2022-03-31T15:30:00Z">
                  <w:rPr>
                    <w:moveTo w:id="800" w:author="HAMLILI Fatima zohra" w:date="2021-12-27T14:33:00Z"/>
                    <w:rFonts w:ascii="Bahnschrift" w:hAnsi="Bahnschrift"/>
                  </w:rPr>
                </w:rPrChange>
              </w:rPr>
            </w:pPr>
            <w:moveTo w:id="801" w:author="HAMLILI Fatima zohra" w:date="2021-12-27T14:33:00Z">
              <w:r w:rsidRPr="005B0899">
                <w:rPr>
                  <w:rFonts w:asciiTheme="majorHAnsi" w:hAnsiTheme="majorHAnsi" w:cstheme="majorHAnsi"/>
                  <w:rPrChange w:id="802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Atakama@user!2</w:t>
              </w:r>
            </w:moveTo>
          </w:p>
        </w:tc>
        <w:tc>
          <w:tcPr>
            <w:tcW w:w="3607" w:type="dxa"/>
          </w:tcPr>
          <w:p w14:paraId="6E861F59" w14:textId="77777777" w:rsidR="008C44BA" w:rsidRPr="005B0899" w:rsidRDefault="008C44BA" w:rsidP="00963F44">
            <w:pPr>
              <w:jc w:val="both"/>
              <w:rPr>
                <w:moveTo w:id="803" w:author="HAMLILI Fatima zohra" w:date="2021-12-27T14:33:00Z"/>
                <w:rFonts w:asciiTheme="majorHAnsi" w:hAnsiTheme="majorHAnsi" w:cstheme="majorHAnsi"/>
                <w:rPrChange w:id="804" w:author="HAMLILI Fatima zohra" w:date="2022-03-31T15:30:00Z">
                  <w:rPr>
                    <w:moveTo w:id="805" w:author="HAMLILI Fatima zohra" w:date="2021-12-27T14:33:00Z"/>
                    <w:rFonts w:ascii="Bahnschrift" w:hAnsi="Bahnschrift"/>
                  </w:rPr>
                </w:rPrChange>
              </w:rPr>
            </w:pPr>
            <w:moveTo w:id="806" w:author="HAMLILI Fatima zohra" w:date="2021-12-27T14:33:00Z">
              <w:r w:rsidRPr="005B0899">
                <w:rPr>
                  <w:rFonts w:asciiTheme="majorHAnsi" w:hAnsiTheme="majorHAnsi" w:cstheme="majorHAnsi"/>
                  <w:color w:val="000000"/>
                  <w:rPrChange w:id="807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user-3@atakam-technologie.com</w:t>
              </w:r>
            </w:moveTo>
          </w:p>
        </w:tc>
      </w:tr>
      <w:tr w:rsidR="008C44BA" w:rsidRPr="005B0899" w14:paraId="2BBDE925" w14:textId="77777777" w:rsidTr="00963F44">
        <w:tc>
          <w:tcPr>
            <w:tcW w:w="3604" w:type="dxa"/>
          </w:tcPr>
          <w:p w14:paraId="470D0C85" w14:textId="77777777" w:rsidR="008C44BA" w:rsidRPr="005B0899" w:rsidRDefault="008C44BA" w:rsidP="00963F44">
            <w:pPr>
              <w:jc w:val="both"/>
              <w:rPr>
                <w:moveTo w:id="808" w:author="HAMLILI Fatima zohra" w:date="2021-12-27T14:33:00Z"/>
                <w:rFonts w:asciiTheme="majorHAnsi" w:hAnsiTheme="majorHAnsi" w:cstheme="majorHAnsi"/>
                <w:rPrChange w:id="809" w:author="HAMLILI Fatima zohra" w:date="2022-03-31T15:30:00Z">
                  <w:rPr>
                    <w:moveTo w:id="810" w:author="HAMLILI Fatima zohra" w:date="2021-12-27T14:33:00Z"/>
                    <w:rFonts w:ascii="Bahnschrift" w:hAnsi="Bahnschrift"/>
                  </w:rPr>
                </w:rPrChange>
              </w:rPr>
            </w:pPr>
            <w:moveTo w:id="811" w:author="HAMLILI Fatima zohra" w:date="2021-12-27T14:33:00Z">
              <w:r w:rsidRPr="005B0899">
                <w:rPr>
                  <w:rFonts w:asciiTheme="majorHAnsi" w:hAnsiTheme="majorHAnsi" w:cstheme="majorHAnsi"/>
                  <w:color w:val="000000"/>
                  <w:rPrChange w:id="812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user-1@atakam-technologie.com</w:t>
              </w:r>
            </w:moveTo>
          </w:p>
        </w:tc>
        <w:tc>
          <w:tcPr>
            <w:tcW w:w="2031" w:type="dxa"/>
          </w:tcPr>
          <w:p w14:paraId="5AA627AD" w14:textId="77777777" w:rsidR="008C44BA" w:rsidRPr="005B0899" w:rsidRDefault="008C44BA" w:rsidP="00963F44">
            <w:pPr>
              <w:jc w:val="both"/>
              <w:rPr>
                <w:moveTo w:id="813" w:author="HAMLILI Fatima zohra" w:date="2021-12-27T14:33:00Z"/>
                <w:rFonts w:asciiTheme="majorHAnsi" w:hAnsiTheme="majorHAnsi" w:cstheme="majorHAnsi"/>
                <w:rPrChange w:id="814" w:author="HAMLILI Fatima zohra" w:date="2022-03-31T15:30:00Z">
                  <w:rPr>
                    <w:moveTo w:id="815" w:author="HAMLILI Fatima zohra" w:date="2021-12-27T14:33:00Z"/>
                    <w:rFonts w:ascii="Bahnschrift" w:hAnsi="Bahnschrift"/>
                  </w:rPr>
                </w:rPrChange>
              </w:rPr>
            </w:pPr>
            <w:moveTo w:id="816" w:author="HAMLILI Fatima zohra" w:date="2021-12-27T14:33:00Z">
              <w:r w:rsidRPr="005B0899">
                <w:rPr>
                  <w:rFonts w:asciiTheme="majorHAnsi" w:hAnsiTheme="majorHAnsi" w:cstheme="majorHAnsi"/>
                  <w:rPrChange w:id="817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Atakama@user!1</w:t>
              </w:r>
            </w:moveTo>
          </w:p>
        </w:tc>
        <w:tc>
          <w:tcPr>
            <w:tcW w:w="3607" w:type="dxa"/>
          </w:tcPr>
          <w:p w14:paraId="334CFE20" w14:textId="77777777" w:rsidR="008C44BA" w:rsidRPr="005B0899" w:rsidRDefault="008C44BA" w:rsidP="00963F44">
            <w:pPr>
              <w:jc w:val="both"/>
              <w:rPr>
                <w:moveTo w:id="818" w:author="HAMLILI Fatima zohra" w:date="2021-12-27T14:33:00Z"/>
                <w:rFonts w:asciiTheme="majorHAnsi" w:hAnsiTheme="majorHAnsi" w:cstheme="majorHAnsi"/>
                <w:rPrChange w:id="819" w:author="HAMLILI Fatima zohra" w:date="2022-03-31T15:30:00Z">
                  <w:rPr>
                    <w:moveTo w:id="820" w:author="HAMLILI Fatima zohra" w:date="2021-12-27T14:33:00Z"/>
                    <w:rFonts w:ascii="Bahnschrift" w:hAnsi="Bahnschrift"/>
                  </w:rPr>
                </w:rPrChange>
              </w:rPr>
            </w:pPr>
            <w:moveTo w:id="821" w:author="HAMLILI Fatima zohra" w:date="2021-12-27T14:33:00Z">
              <w:r w:rsidRPr="005B0899">
                <w:rPr>
                  <w:rFonts w:asciiTheme="majorHAnsi" w:hAnsiTheme="majorHAnsi" w:cstheme="majorHAnsi"/>
                  <w:color w:val="000000"/>
                  <w:rPrChange w:id="822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user-4@atakam-technologie.com</w:t>
              </w:r>
            </w:moveTo>
          </w:p>
        </w:tc>
      </w:tr>
      <w:tr w:rsidR="008C44BA" w:rsidRPr="005B0899" w14:paraId="45045769" w14:textId="77777777" w:rsidTr="00963F44">
        <w:tc>
          <w:tcPr>
            <w:tcW w:w="3604" w:type="dxa"/>
          </w:tcPr>
          <w:p w14:paraId="2FA5E9EA" w14:textId="77777777" w:rsidR="008C44BA" w:rsidRPr="005B0899" w:rsidRDefault="008C44BA" w:rsidP="00963F44">
            <w:pPr>
              <w:jc w:val="both"/>
              <w:rPr>
                <w:moveTo w:id="823" w:author="HAMLILI Fatima zohra" w:date="2021-12-27T14:33:00Z"/>
                <w:rFonts w:asciiTheme="majorHAnsi" w:hAnsiTheme="majorHAnsi" w:cstheme="majorHAnsi"/>
                <w:rPrChange w:id="824" w:author="HAMLILI Fatima zohra" w:date="2022-03-31T15:30:00Z">
                  <w:rPr>
                    <w:moveTo w:id="825" w:author="HAMLILI Fatima zohra" w:date="2021-12-27T14:33:00Z"/>
                    <w:rFonts w:ascii="Bahnschrift" w:hAnsi="Bahnschrift"/>
                  </w:rPr>
                </w:rPrChange>
              </w:rPr>
            </w:pPr>
            <w:moveTo w:id="826" w:author="HAMLILI Fatima zohra" w:date="2021-12-27T14:33:00Z">
              <w:r w:rsidRPr="005B0899">
                <w:rPr>
                  <w:rFonts w:asciiTheme="majorHAnsi" w:hAnsiTheme="majorHAnsi" w:cstheme="majorHAnsi"/>
                  <w:color w:val="000000"/>
                  <w:rPrChange w:id="827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user-2@atakam-technologie.com</w:t>
              </w:r>
            </w:moveTo>
          </w:p>
        </w:tc>
        <w:tc>
          <w:tcPr>
            <w:tcW w:w="2031" w:type="dxa"/>
          </w:tcPr>
          <w:p w14:paraId="0B0B75B3" w14:textId="77777777" w:rsidR="008C44BA" w:rsidRPr="005B0899" w:rsidRDefault="008C44BA" w:rsidP="00963F44">
            <w:pPr>
              <w:jc w:val="both"/>
              <w:rPr>
                <w:moveTo w:id="828" w:author="HAMLILI Fatima zohra" w:date="2021-12-27T14:33:00Z"/>
                <w:rFonts w:asciiTheme="majorHAnsi" w:hAnsiTheme="majorHAnsi" w:cstheme="majorHAnsi"/>
                <w:rPrChange w:id="829" w:author="HAMLILI Fatima zohra" w:date="2022-03-31T15:30:00Z">
                  <w:rPr>
                    <w:moveTo w:id="830" w:author="HAMLILI Fatima zohra" w:date="2021-12-27T14:33:00Z"/>
                    <w:rFonts w:ascii="Bahnschrift" w:hAnsi="Bahnschrift"/>
                  </w:rPr>
                </w:rPrChange>
              </w:rPr>
            </w:pPr>
            <w:moveTo w:id="831" w:author="HAMLILI Fatima zohra" w:date="2021-12-27T14:33:00Z">
              <w:r w:rsidRPr="005B0899">
                <w:rPr>
                  <w:rFonts w:asciiTheme="majorHAnsi" w:hAnsiTheme="majorHAnsi" w:cstheme="majorHAnsi"/>
                  <w:rPrChange w:id="832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Atakama@user!2</w:t>
              </w:r>
            </w:moveTo>
          </w:p>
        </w:tc>
        <w:tc>
          <w:tcPr>
            <w:tcW w:w="3607" w:type="dxa"/>
          </w:tcPr>
          <w:p w14:paraId="51AF16A3" w14:textId="77777777" w:rsidR="008C44BA" w:rsidRPr="005B0899" w:rsidRDefault="008C44BA" w:rsidP="00963F44">
            <w:pPr>
              <w:jc w:val="both"/>
              <w:rPr>
                <w:moveTo w:id="833" w:author="HAMLILI Fatima zohra" w:date="2021-12-27T14:33:00Z"/>
                <w:rFonts w:asciiTheme="majorHAnsi" w:hAnsiTheme="majorHAnsi" w:cstheme="majorHAnsi"/>
                <w:rPrChange w:id="834" w:author="HAMLILI Fatima zohra" w:date="2022-03-31T15:30:00Z">
                  <w:rPr>
                    <w:moveTo w:id="835" w:author="HAMLILI Fatima zohra" w:date="2021-12-27T14:33:00Z"/>
                    <w:rFonts w:ascii="Bahnschrift" w:hAnsi="Bahnschrift"/>
                  </w:rPr>
                </w:rPrChange>
              </w:rPr>
            </w:pPr>
            <w:moveTo w:id="836" w:author="HAMLILI Fatima zohra" w:date="2021-12-27T14:33:00Z">
              <w:r w:rsidRPr="005B0899">
                <w:rPr>
                  <w:rFonts w:asciiTheme="majorHAnsi" w:hAnsiTheme="majorHAnsi" w:cstheme="majorHAnsi"/>
                  <w:color w:val="000000"/>
                  <w:rPrChange w:id="837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user-4@atakam-technologie.com</w:t>
              </w:r>
            </w:moveTo>
          </w:p>
        </w:tc>
      </w:tr>
      <w:moveToRangeEnd w:id="765"/>
    </w:tbl>
    <w:p w14:paraId="2DAC3A27" w14:textId="77777777" w:rsidR="008C44BA" w:rsidRPr="005B0899" w:rsidRDefault="008C44BA">
      <w:pPr>
        <w:jc w:val="both"/>
        <w:rPr>
          <w:rFonts w:asciiTheme="majorHAnsi" w:hAnsiTheme="majorHAnsi" w:cstheme="majorHAnsi"/>
          <w:color w:val="000000"/>
          <w:rPrChange w:id="838" w:author="HAMLILI Fatima zohra" w:date="2022-03-31T15:30:00Z">
            <w:rPr>
              <w:rFonts w:ascii="Bahnschrift" w:hAnsi="Bahnschrift" w:cs="Calibri"/>
              <w:color w:val="000000"/>
            </w:rPr>
          </w:rPrChange>
        </w:rPr>
        <w:pPrChange w:id="839" w:author="HAMLILI Fatima zohra" w:date="2021-12-27T10:00:00Z">
          <w:pPr/>
        </w:pPrChange>
      </w:pPr>
    </w:p>
    <w:p w14:paraId="701A29F0" w14:textId="65D9C525" w:rsidR="005A330D" w:rsidRPr="005B0899" w:rsidRDefault="005A330D">
      <w:pPr>
        <w:jc w:val="both"/>
        <w:rPr>
          <w:rFonts w:asciiTheme="majorHAnsi" w:hAnsiTheme="majorHAnsi" w:cstheme="majorHAnsi"/>
          <w:rPrChange w:id="840" w:author="HAMLILI Fatima zohra" w:date="2022-03-31T15:30:00Z">
            <w:rPr>
              <w:rFonts w:ascii="Bahnschrift" w:hAnsi="Bahnschrift"/>
            </w:rPr>
          </w:rPrChange>
        </w:rPr>
        <w:pPrChange w:id="841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noProof/>
          <w:rPrChange w:id="842" w:author="HAMLILI Fatima zohra" w:date="2022-03-31T15:30:00Z">
            <w:rPr>
              <w:rFonts w:ascii="Bahnschrift" w:hAnsi="Bahnschrift"/>
              <w:noProof/>
            </w:rPr>
          </w:rPrChange>
        </w:rPr>
        <w:drawing>
          <wp:inline distT="0" distB="0" distL="0" distR="0" wp14:anchorId="7B7CCFEE" wp14:editId="6F6F1D9F">
            <wp:extent cx="6645910" cy="1223645"/>
            <wp:effectExtent l="19050" t="19050" r="21590" b="14605"/>
            <wp:docPr id="7" name="Picture 6" descr="Graphical user interface, application, table, Exce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E76C29F-1876-4CC8-9D33-0AA1D7DD7C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Graphical user interface, application, table, Excel&#10;&#10;Description automatically generated">
                      <a:extLst>
                        <a:ext uri="{FF2B5EF4-FFF2-40B4-BE49-F238E27FC236}">
                          <a16:creationId xmlns:a16="http://schemas.microsoft.com/office/drawing/2014/main" id="{BE76C29F-1876-4CC8-9D33-0AA1D7DD7C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15547" t="22361" b="50000"/>
                    <a:stretch/>
                  </pic:blipFill>
                  <pic:spPr>
                    <a:xfrm>
                      <a:off x="0" y="0"/>
                      <a:ext cx="6645910" cy="122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D0CC2" w14:textId="5606BFC9" w:rsidR="005A330D" w:rsidRPr="005B0899" w:rsidRDefault="00913D29">
      <w:pPr>
        <w:jc w:val="both"/>
        <w:rPr>
          <w:rFonts w:asciiTheme="majorHAnsi" w:hAnsiTheme="majorHAnsi" w:cstheme="majorHAnsi"/>
          <w:rPrChange w:id="843" w:author="HAMLILI Fatima zohra" w:date="2022-03-31T15:30:00Z">
            <w:rPr>
              <w:rFonts w:ascii="Bahnschrift" w:hAnsi="Bahnschrift"/>
            </w:rPr>
          </w:rPrChange>
        </w:rPr>
        <w:pPrChange w:id="844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noProof/>
          <w:rPrChange w:id="845" w:author="HAMLILI Fatima zohra" w:date="2022-03-31T15:30:00Z">
            <w:rPr>
              <w:rFonts w:ascii="Bahnschrift" w:hAnsi="Bahnschrift"/>
              <w:noProof/>
            </w:rPr>
          </w:rPrChange>
        </w:rPr>
        <w:drawing>
          <wp:inline distT="0" distB="0" distL="0" distR="0" wp14:anchorId="5BF8708A" wp14:editId="51F50326">
            <wp:extent cx="6645910" cy="1223645"/>
            <wp:effectExtent l="19050" t="19050" r="21590" b="14605"/>
            <wp:docPr id="9" name="Picture 8" descr="Graphical user interface, application, table, Exce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FAADAA-EA23-43DC-9FAD-C8D82BF20F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Graphical user interface, application, table, Excel&#10;&#10;Description automatically generated">
                      <a:extLst>
                        <a:ext uri="{FF2B5EF4-FFF2-40B4-BE49-F238E27FC236}">
                          <a16:creationId xmlns:a16="http://schemas.microsoft.com/office/drawing/2014/main" id="{2CFAADAA-EA23-43DC-9FAD-C8D82BF20F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15547" t="22361" b="50000"/>
                    <a:stretch/>
                  </pic:blipFill>
                  <pic:spPr>
                    <a:xfrm>
                      <a:off x="0" y="0"/>
                      <a:ext cx="6645910" cy="122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D5306" w14:textId="58ACE292" w:rsidR="004B73D8" w:rsidRPr="005B0899" w:rsidRDefault="004B73D8">
      <w:pPr>
        <w:jc w:val="both"/>
        <w:rPr>
          <w:rFonts w:asciiTheme="majorHAnsi" w:hAnsiTheme="majorHAnsi" w:cstheme="majorHAnsi"/>
          <w:rPrChange w:id="846" w:author="HAMLILI Fatima zohra" w:date="2022-03-31T15:30:00Z">
            <w:rPr>
              <w:rFonts w:ascii="Bahnschrift" w:hAnsi="Bahnschrift"/>
            </w:rPr>
          </w:rPrChange>
        </w:rPr>
        <w:pPrChange w:id="847" w:author="HAMLILI Fatima zohra" w:date="2021-12-27T10:00:00Z">
          <w:pPr/>
        </w:pPrChange>
      </w:pPr>
    </w:p>
    <w:p w14:paraId="48DC4808" w14:textId="645B3025" w:rsidR="00EC3410" w:rsidRPr="005B0899" w:rsidRDefault="00EC3410">
      <w:pPr>
        <w:pStyle w:val="Heading2"/>
        <w:numPr>
          <w:ilvl w:val="0"/>
          <w:numId w:val="12"/>
        </w:numPr>
        <w:jc w:val="both"/>
        <w:rPr>
          <w:rFonts w:cstheme="majorHAnsi"/>
          <w:rPrChange w:id="848" w:author="HAMLILI Fatima zohra" w:date="2022-03-31T15:30:00Z">
            <w:rPr>
              <w:rFonts w:ascii="Bahnschrift" w:hAnsi="Bahnschrift" w:cs="Helvetica"/>
            </w:rPr>
          </w:rPrChange>
        </w:rPr>
        <w:pPrChange w:id="849" w:author="HAMLILI Fatima zohra" w:date="2021-12-27T10:00:00Z">
          <w:pPr>
            <w:pStyle w:val="Heading2"/>
            <w:numPr>
              <w:numId w:val="12"/>
            </w:numPr>
            <w:ind w:left="720" w:hanging="360"/>
          </w:pPr>
        </w:pPrChange>
      </w:pPr>
      <w:bookmarkStart w:id="850" w:name="_Toc99633317"/>
      <w:r w:rsidRPr="005B0899">
        <w:rPr>
          <w:rFonts w:cstheme="majorHAnsi"/>
          <w:rPrChange w:id="851" w:author="HAMLILI Fatima zohra" w:date="2022-03-31T15:30:00Z">
            <w:rPr>
              <w:rFonts w:ascii="Bahnschrift" w:hAnsi="Bahnschrift" w:cs="Helvetica"/>
            </w:rPr>
          </w:rPrChange>
        </w:rPr>
        <w:t>Créer des applications pour chaque utilisateur</w:t>
      </w:r>
      <w:bookmarkEnd w:id="850"/>
    </w:p>
    <w:p w14:paraId="6B033FED" w14:textId="77777777" w:rsidR="00EC3410" w:rsidRPr="005B0899" w:rsidRDefault="00EC3410">
      <w:pPr>
        <w:jc w:val="both"/>
        <w:rPr>
          <w:rFonts w:asciiTheme="majorHAnsi" w:hAnsiTheme="majorHAnsi" w:cstheme="majorHAnsi"/>
          <w:rPrChange w:id="852" w:author="HAMLILI Fatima zohra" w:date="2022-03-31T15:30:00Z">
            <w:rPr>
              <w:rFonts w:ascii="Bahnschrift" w:hAnsi="Bahnschrift"/>
            </w:rPr>
          </w:rPrChange>
        </w:rPr>
        <w:pPrChange w:id="853" w:author="HAMLILI Fatima zohra" w:date="2021-12-27T10:00:00Z">
          <w:pPr/>
        </w:pPrChange>
      </w:pPr>
    </w:p>
    <w:p w14:paraId="631EB7AD" w14:textId="77777777" w:rsidR="00EA3EF5" w:rsidRPr="005B0899" w:rsidRDefault="00EA3EF5">
      <w:pPr>
        <w:jc w:val="both"/>
        <w:rPr>
          <w:rFonts w:asciiTheme="majorHAnsi" w:hAnsiTheme="majorHAnsi" w:cstheme="majorHAnsi"/>
          <w:rPrChange w:id="854" w:author="HAMLILI Fatima zohra" w:date="2022-03-31T15:30:00Z">
            <w:rPr>
              <w:rFonts w:ascii="Bahnschrift" w:hAnsi="Bahnschrift"/>
            </w:rPr>
          </w:rPrChange>
        </w:rPr>
        <w:pPrChange w:id="855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856" w:author="HAMLILI Fatima zohra" w:date="2022-03-31T15:30:00Z">
            <w:rPr>
              <w:rFonts w:ascii="Bahnschrift" w:hAnsi="Bahnschrift"/>
            </w:rPr>
          </w:rPrChange>
        </w:rPr>
        <w:t>A ce stade, vous avez créé 4 utilisateurs, dont 2 en mode administrateur, possédant chacune deux applications. Ces données constitueront notre jeu de base.</w:t>
      </w:r>
    </w:p>
    <w:p w14:paraId="411DE88F" w14:textId="5AC143D7" w:rsidR="00EC3410" w:rsidRPr="005B0899" w:rsidRDefault="00EA3EF5">
      <w:pPr>
        <w:jc w:val="both"/>
        <w:rPr>
          <w:rFonts w:asciiTheme="majorHAnsi" w:hAnsiTheme="majorHAnsi" w:cstheme="majorHAnsi"/>
          <w:rPrChange w:id="857" w:author="HAMLILI Fatima zohra" w:date="2022-03-31T15:30:00Z">
            <w:rPr>
              <w:rFonts w:ascii="Bahnschrift" w:hAnsi="Bahnschrift"/>
            </w:rPr>
          </w:rPrChange>
        </w:rPr>
        <w:pPrChange w:id="858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859" w:author="HAMLILI Fatima zohra" w:date="2022-03-31T15:30:00Z">
            <w:rPr>
              <w:rFonts w:ascii="Bahnschrift" w:hAnsi="Bahnschrift"/>
            </w:rPr>
          </w:rPrChange>
        </w:rPr>
        <w:t>Les étapes suivantes vont consister à mettre</w:t>
      </w:r>
      <w:ins w:id="860" w:author="HAMLILI Fatima zohra" w:date="2021-12-27T14:34:00Z">
        <w:r w:rsidR="004B1223" w:rsidRPr="005B0899">
          <w:rPr>
            <w:rFonts w:asciiTheme="majorHAnsi" w:hAnsiTheme="majorHAnsi" w:cstheme="majorHAnsi"/>
            <w:rPrChange w:id="861" w:author="HAMLILI Fatima zohra" w:date="2022-03-31T15:30:00Z">
              <w:rPr>
                <w:rFonts w:ascii="Bahnschrift" w:hAnsi="Bahnschrift"/>
              </w:rPr>
            </w:rPrChange>
          </w:rPr>
          <w:t xml:space="preserve"> </w:t>
        </w:r>
      </w:ins>
      <w:del w:id="862" w:author="HAMLILI Fatima zohra" w:date="2021-12-27T14:34:00Z">
        <w:r w:rsidRPr="005B0899" w:rsidDel="004B1223">
          <w:rPr>
            <w:rFonts w:asciiTheme="majorHAnsi" w:hAnsiTheme="majorHAnsi" w:cstheme="majorHAnsi"/>
            <w:rPrChange w:id="863" w:author="HAMLILI Fatima zohra" w:date="2022-03-31T15:30:00Z">
              <w:rPr>
                <w:rFonts w:ascii="Bahnschrift" w:hAnsi="Bahnschrift"/>
              </w:rPr>
            </w:rPrChange>
          </w:rPr>
          <w:delText xml:space="preserve"> en mettre </w:delText>
        </w:r>
      </w:del>
      <w:r w:rsidRPr="005B0899">
        <w:rPr>
          <w:rFonts w:asciiTheme="majorHAnsi" w:hAnsiTheme="majorHAnsi" w:cstheme="majorHAnsi"/>
          <w:rPrChange w:id="864" w:author="HAMLILI Fatima zohra" w:date="2022-03-31T15:30:00Z">
            <w:rPr>
              <w:rFonts w:ascii="Bahnschrift" w:hAnsi="Bahnschrift"/>
            </w:rPr>
          </w:rPrChange>
        </w:rPr>
        <w:t xml:space="preserve">en place des scénarios de test pour chacune des fonctions du server.  </w:t>
      </w:r>
    </w:p>
    <w:p w14:paraId="4A49340F" w14:textId="6A010D2B" w:rsidR="002D3D7A" w:rsidRPr="005B0899" w:rsidRDefault="00226078">
      <w:pPr>
        <w:pStyle w:val="Heading2"/>
        <w:numPr>
          <w:ilvl w:val="0"/>
          <w:numId w:val="12"/>
        </w:numPr>
        <w:jc w:val="both"/>
        <w:rPr>
          <w:rFonts w:cstheme="majorHAnsi"/>
          <w:rPrChange w:id="865" w:author="HAMLILI Fatima zohra" w:date="2022-03-31T15:30:00Z">
            <w:rPr>
              <w:rFonts w:ascii="Bahnschrift" w:hAnsi="Bahnschrift" w:cs="Helvetica"/>
            </w:rPr>
          </w:rPrChange>
        </w:rPr>
        <w:pPrChange w:id="866" w:author="HAMLILI Fatima zohra" w:date="2021-12-27T10:00:00Z">
          <w:pPr>
            <w:pStyle w:val="Heading2"/>
            <w:numPr>
              <w:numId w:val="12"/>
            </w:numPr>
            <w:ind w:left="720" w:hanging="360"/>
          </w:pPr>
        </w:pPrChange>
      </w:pPr>
      <w:bookmarkStart w:id="867" w:name="_Toc99633318"/>
      <w:r w:rsidRPr="005B0899">
        <w:rPr>
          <w:rFonts w:cstheme="majorHAnsi"/>
          <w:rPrChange w:id="868" w:author="HAMLILI Fatima zohra" w:date="2022-03-31T15:30:00Z">
            <w:rPr>
              <w:rFonts w:ascii="Bahnschrift" w:hAnsi="Bahnschrift" w:cs="Helvetica"/>
            </w:rPr>
          </w:rPrChange>
        </w:rPr>
        <w:t>Inscription avec des emails invalides</w:t>
      </w:r>
      <w:bookmarkEnd w:id="867"/>
    </w:p>
    <w:p w14:paraId="76E8940A" w14:textId="2A405A56" w:rsidR="00412779" w:rsidRPr="005B0899" w:rsidRDefault="006A55F2">
      <w:pPr>
        <w:jc w:val="both"/>
        <w:rPr>
          <w:rFonts w:asciiTheme="majorHAnsi" w:hAnsiTheme="majorHAnsi" w:cstheme="majorHAnsi"/>
          <w:rPrChange w:id="869" w:author="HAMLILI Fatima zohra" w:date="2022-03-31T15:30:00Z">
            <w:rPr>
              <w:rFonts w:ascii="Bahnschrift" w:hAnsi="Bahnschrift"/>
            </w:rPr>
          </w:rPrChange>
        </w:rPr>
        <w:pPrChange w:id="870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871" w:author="HAMLILI Fatima zohra" w:date="2022-03-31T15:30:00Z">
            <w:rPr>
              <w:rFonts w:ascii="Bahnschrift" w:hAnsi="Bahnschrift"/>
            </w:rPr>
          </w:rPrChange>
        </w:rPr>
        <w:t>Cette opération consiste à créer des applications avec des emails invalides</w:t>
      </w:r>
    </w:p>
    <w:p w14:paraId="3EEC81AD" w14:textId="1853F003" w:rsidR="004D3657" w:rsidRPr="005B0899" w:rsidRDefault="0004311B">
      <w:pPr>
        <w:spacing w:line="240" w:lineRule="auto"/>
        <w:jc w:val="both"/>
        <w:rPr>
          <w:rFonts w:asciiTheme="majorHAnsi" w:hAnsiTheme="majorHAnsi" w:cstheme="majorHAnsi"/>
          <w:rPrChange w:id="872" w:author="HAMLILI Fatima zohra" w:date="2022-03-31T15:30:00Z">
            <w:rPr>
              <w:rFonts w:ascii="Bahnschrift" w:hAnsi="Bahnschrift"/>
            </w:rPr>
          </w:rPrChange>
        </w:rPr>
        <w:pPrChange w:id="873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u w:val="single"/>
          <w:rPrChange w:id="874" w:author="HAMLILI Fatima zohra" w:date="2022-03-31T15:30:00Z">
            <w:rPr>
              <w:rFonts w:ascii="Bahnschrift" w:hAnsi="Bahnschrift" w:cs="Helvetica"/>
            </w:rPr>
          </w:rPrChange>
        </w:rPr>
        <w:t>Opération</w:t>
      </w:r>
      <w:r w:rsidRPr="005B0899">
        <w:rPr>
          <w:rFonts w:asciiTheme="majorHAnsi" w:hAnsiTheme="majorHAnsi" w:cstheme="majorHAnsi"/>
          <w:rPrChange w:id="875" w:author="HAMLILI Fatima zohra" w:date="2022-03-31T15:30:00Z">
            <w:rPr>
              <w:rFonts w:ascii="Bahnschrift" w:hAnsi="Bahnschrift" w:cs="Helvetica"/>
            </w:rPr>
          </w:rPrChange>
        </w:rPr>
        <w:t> : se rendre sur la page d’inscription et s’inscrire avec les emails dans le tableau suivants en utilisant le même mot de passe</w:t>
      </w:r>
      <w:r w:rsidR="00C1026A" w:rsidRPr="005B0899">
        <w:rPr>
          <w:rFonts w:asciiTheme="majorHAnsi" w:hAnsiTheme="majorHAnsi" w:cstheme="majorHAnsi"/>
          <w:rPrChange w:id="876" w:author="HAMLILI Fatima zohra" w:date="2022-03-31T15:30:00Z">
            <w:rPr>
              <w:rFonts w:ascii="Bahnschrift" w:hAnsi="Bahnschrift" w:cs="Helvetica"/>
            </w:rPr>
          </w:rPrChange>
        </w:rPr>
        <w:t>.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782"/>
        <w:gridCol w:w="2782"/>
      </w:tblGrid>
      <w:tr w:rsidR="00C1026A" w:rsidRPr="005B0899" w14:paraId="170C315C" w14:textId="42EA1A54" w:rsidTr="006C1A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2" w:type="dxa"/>
          </w:tcPr>
          <w:p w14:paraId="01D65875" w14:textId="77777777" w:rsidR="00C1026A" w:rsidRPr="005B0899" w:rsidRDefault="00C1026A">
            <w:pPr>
              <w:jc w:val="both"/>
              <w:rPr>
                <w:rFonts w:asciiTheme="majorHAnsi" w:hAnsiTheme="majorHAnsi" w:cstheme="majorHAnsi"/>
                <w:rPrChange w:id="877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878" w:author="HAMLILI Fatima zohra" w:date="2021-12-27T10:00:00Z">
                <w:pPr>
                  <w:jc w:val="center"/>
                </w:pPr>
              </w:pPrChange>
            </w:pPr>
            <w:r w:rsidRPr="005B0899">
              <w:rPr>
                <w:rFonts w:asciiTheme="majorHAnsi" w:hAnsiTheme="majorHAnsi" w:cstheme="majorHAnsi"/>
                <w:rPrChange w:id="879" w:author="HAMLILI Fatima zohra" w:date="2022-03-31T15:30:00Z">
                  <w:rPr>
                    <w:rFonts w:ascii="Bahnschrift" w:hAnsi="Bahnschrift"/>
                  </w:rPr>
                </w:rPrChange>
              </w:rPr>
              <w:t>Email</w:t>
            </w:r>
          </w:p>
        </w:tc>
        <w:tc>
          <w:tcPr>
            <w:tcW w:w="2782" w:type="dxa"/>
          </w:tcPr>
          <w:p w14:paraId="2A00DEAF" w14:textId="6DAA6F69" w:rsidR="00C1026A" w:rsidRPr="005B0899" w:rsidRDefault="00C1026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880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881" w:author="HAMLILI Fatima zohra" w:date="2021-12-27T10:00:00Z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882" w:author="HAMLILI Fatima zohra" w:date="2022-03-31T15:30:00Z">
                  <w:rPr>
                    <w:rFonts w:ascii="Bahnschrift" w:hAnsi="Bahnschrift"/>
                  </w:rPr>
                </w:rPrChange>
              </w:rPr>
              <w:t>Mot de passe</w:t>
            </w:r>
          </w:p>
        </w:tc>
      </w:tr>
      <w:tr w:rsidR="00C1026A" w:rsidRPr="005B0899" w14:paraId="0C6E48C8" w14:textId="7E6BB510" w:rsidTr="00C102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2" w:type="dxa"/>
          </w:tcPr>
          <w:p w14:paraId="49CE5A62" w14:textId="77777777" w:rsidR="00C1026A" w:rsidRPr="005B0899" w:rsidRDefault="00C1026A">
            <w:pPr>
              <w:jc w:val="both"/>
              <w:rPr>
                <w:rFonts w:asciiTheme="majorHAnsi" w:hAnsiTheme="majorHAnsi" w:cstheme="majorHAnsi"/>
                <w:rPrChange w:id="883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884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885" w:author="HAMLILI Fatima zohra" w:date="2022-03-31T15:30:00Z">
                  <w:rPr>
                    <w:rFonts w:ascii="Bahnschrift" w:hAnsi="Bahnschrift"/>
                  </w:rPr>
                </w:rPrChange>
              </w:rPr>
              <w:t>@gmail.com </w:t>
            </w:r>
          </w:p>
        </w:tc>
        <w:tc>
          <w:tcPr>
            <w:tcW w:w="2782" w:type="dxa"/>
            <w:vMerge w:val="restart"/>
            <w:vAlign w:val="center"/>
          </w:tcPr>
          <w:p w14:paraId="050E30AF" w14:textId="3608027E" w:rsidR="00C1026A" w:rsidRPr="005B0899" w:rsidRDefault="00C1026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886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887" w:author="HAMLILI Fatima zohra" w:date="2021-12-27T10:00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888" w:author="HAMLILI Fatima zohra" w:date="2022-03-31T15:30:00Z">
                  <w:rPr>
                    <w:rFonts w:ascii="Bahnschrift" w:hAnsi="Bahnschrift"/>
                  </w:rPr>
                </w:rPrChange>
              </w:rPr>
              <w:t>Atakama@user!1</w:t>
            </w:r>
          </w:p>
        </w:tc>
      </w:tr>
      <w:tr w:rsidR="00C1026A" w:rsidRPr="005B0899" w14:paraId="35884623" w14:textId="0C6E6572" w:rsidTr="006C1A1B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2" w:type="dxa"/>
          </w:tcPr>
          <w:p w14:paraId="7DEAD8B3" w14:textId="77777777" w:rsidR="00C1026A" w:rsidRPr="005B0899" w:rsidRDefault="00C1026A">
            <w:pPr>
              <w:jc w:val="both"/>
              <w:rPr>
                <w:rFonts w:asciiTheme="majorHAnsi" w:hAnsiTheme="majorHAnsi" w:cstheme="majorHAnsi"/>
                <w:rPrChange w:id="889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890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891" w:author="HAMLILI Fatima zohra" w:date="2022-03-31T15:30:00Z">
                  <w:rPr>
                    <w:rFonts w:ascii="Bahnschrift" w:hAnsi="Bahnschrift"/>
                  </w:rPr>
                </w:rPrChange>
              </w:rPr>
              <w:t>user-5@.com</w:t>
            </w:r>
          </w:p>
        </w:tc>
        <w:tc>
          <w:tcPr>
            <w:tcW w:w="2782" w:type="dxa"/>
            <w:vMerge/>
          </w:tcPr>
          <w:p w14:paraId="02367EEA" w14:textId="77777777" w:rsidR="00C1026A" w:rsidRPr="005B0899" w:rsidRDefault="00C102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892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893" w:author="HAMLILI Fatima zohra" w:date="2021-12-27T10:00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</w:p>
        </w:tc>
      </w:tr>
      <w:tr w:rsidR="00C1026A" w:rsidRPr="005B0899" w14:paraId="7AB5EC80" w14:textId="7FAF88D5" w:rsidTr="006C1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2" w:type="dxa"/>
          </w:tcPr>
          <w:p w14:paraId="47F770F9" w14:textId="77777777" w:rsidR="00C1026A" w:rsidRPr="005B0899" w:rsidRDefault="00C1026A">
            <w:pPr>
              <w:jc w:val="both"/>
              <w:rPr>
                <w:rFonts w:asciiTheme="majorHAnsi" w:hAnsiTheme="majorHAnsi" w:cstheme="majorHAnsi"/>
                <w:rPrChange w:id="894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895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896" w:author="HAMLILI Fatima zohra" w:date="2022-03-31T15:30:00Z">
                  <w:rPr>
                    <w:rFonts w:ascii="Bahnschrift" w:hAnsi="Bahnschrift"/>
                  </w:rPr>
                </w:rPrChange>
              </w:rPr>
              <w:t>user-5@gmail</w:t>
            </w:r>
          </w:p>
        </w:tc>
        <w:tc>
          <w:tcPr>
            <w:tcW w:w="2782" w:type="dxa"/>
            <w:vMerge/>
          </w:tcPr>
          <w:p w14:paraId="0C214B92" w14:textId="77777777" w:rsidR="00C1026A" w:rsidRPr="005B0899" w:rsidRDefault="00C1026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897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898" w:author="HAMLILI Fatima zohra" w:date="2021-12-27T10:00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</w:p>
        </w:tc>
      </w:tr>
      <w:tr w:rsidR="00C1026A" w:rsidRPr="005B0899" w14:paraId="7851920C" w14:textId="745CD1B7" w:rsidTr="006C1A1B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2" w:type="dxa"/>
          </w:tcPr>
          <w:p w14:paraId="303EE7DB" w14:textId="77777777" w:rsidR="00C1026A" w:rsidRPr="005B0899" w:rsidRDefault="00C1026A">
            <w:pPr>
              <w:jc w:val="both"/>
              <w:rPr>
                <w:rFonts w:asciiTheme="majorHAnsi" w:hAnsiTheme="majorHAnsi" w:cstheme="majorHAnsi"/>
                <w:rPrChange w:id="899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900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901" w:author="HAMLILI Fatima zohra" w:date="2022-03-31T15:30:00Z">
                  <w:rPr>
                    <w:rFonts w:ascii="Bahnschrift" w:hAnsi="Bahnschrift"/>
                  </w:rPr>
                </w:rPrChange>
              </w:rPr>
              <w:t>user-5@gmailcom </w:t>
            </w:r>
          </w:p>
        </w:tc>
        <w:tc>
          <w:tcPr>
            <w:tcW w:w="2782" w:type="dxa"/>
            <w:vMerge/>
          </w:tcPr>
          <w:p w14:paraId="27E643BB" w14:textId="77777777" w:rsidR="00C1026A" w:rsidRPr="005B0899" w:rsidRDefault="00C102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902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903" w:author="HAMLILI Fatima zohra" w:date="2021-12-27T10:00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</w:p>
        </w:tc>
      </w:tr>
      <w:tr w:rsidR="00C1026A" w:rsidRPr="005B0899" w14:paraId="4212F34D" w14:textId="47C1264A" w:rsidTr="006C1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2" w:type="dxa"/>
          </w:tcPr>
          <w:p w14:paraId="6C5CE03A" w14:textId="77777777" w:rsidR="00C1026A" w:rsidRPr="005B0899" w:rsidRDefault="00C1026A">
            <w:pPr>
              <w:jc w:val="both"/>
              <w:rPr>
                <w:rFonts w:asciiTheme="majorHAnsi" w:hAnsiTheme="majorHAnsi" w:cstheme="majorHAnsi"/>
                <w:rPrChange w:id="904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905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906" w:author="HAMLILI Fatima zohra" w:date="2022-03-31T15:30:00Z">
                  <w:rPr>
                    <w:rFonts w:ascii="Bahnschrift" w:hAnsi="Bahnschrift"/>
                  </w:rPr>
                </w:rPrChange>
              </w:rPr>
              <w:t>User-5gmail.com</w:t>
            </w:r>
          </w:p>
        </w:tc>
        <w:tc>
          <w:tcPr>
            <w:tcW w:w="2782" w:type="dxa"/>
            <w:vMerge/>
          </w:tcPr>
          <w:p w14:paraId="57E6B80D" w14:textId="77777777" w:rsidR="00C1026A" w:rsidRPr="005B0899" w:rsidRDefault="00C1026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907" w:author="HAMLILI Fatima zohra" w:date="2022-03-31T15:30:00Z">
                  <w:rPr>
                    <w:rFonts w:ascii="Bahnschrift" w:hAnsi="Bahnschrift"/>
                  </w:rPr>
                </w:rPrChange>
              </w:rPr>
              <w:pPrChange w:id="908" w:author="HAMLILI Fatima zohra" w:date="2021-12-27T10:00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</w:p>
        </w:tc>
      </w:tr>
    </w:tbl>
    <w:p w14:paraId="2663C03A" w14:textId="77777777" w:rsidR="00412779" w:rsidRPr="005B0899" w:rsidRDefault="00412779">
      <w:pPr>
        <w:spacing w:line="240" w:lineRule="auto"/>
        <w:jc w:val="both"/>
        <w:rPr>
          <w:rFonts w:asciiTheme="majorHAnsi" w:hAnsiTheme="majorHAnsi" w:cstheme="majorHAnsi"/>
          <w:rPrChange w:id="909" w:author="HAMLILI Fatima zohra" w:date="2022-03-31T15:30:00Z">
            <w:rPr>
              <w:rFonts w:ascii="Bahnschrift" w:hAnsi="Bahnschrift" w:cs="Helvetica"/>
            </w:rPr>
          </w:rPrChange>
        </w:rPr>
        <w:pPrChange w:id="910" w:author="HAMLILI Fatima zohra" w:date="2021-12-27T10:00:00Z">
          <w:pPr>
            <w:spacing w:line="240" w:lineRule="auto"/>
          </w:pPr>
        </w:pPrChange>
      </w:pPr>
    </w:p>
    <w:p w14:paraId="59BFFF30" w14:textId="1326E671" w:rsidR="002D3D7A" w:rsidRPr="005B0899" w:rsidRDefault="002D3D7A">
      <w:pPr>
        <w:spacing w:line="240" w:lineRule="auto"/>
        <w:jc w:val="both"/>
        <w:rPr>
          <w:rFonts w:asciiTheme="majorHAnsi" w:hAnsiTheme="majorHAnsi" w:cstheme="majorHAnsi"/>
          <w:rPrChange w:id="911" w:author="HAMLILI Fatima zohra" w:date="2022-03-31T15:30:00Z">
            <w:rPr>
              <w:rFonts w:ascii="Bahnschrift" w:hAnsi="Bahnschrift" w:cs="Helvetica"/>
            </w:rPr>
          </w:rPrChange>
        </w:rPr>
        <w:pPrChange w:id="912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rPrChange w:id="913" w:author="HAMLILI Fatima zohra" w:date="2022-03-31T15:30:00Z">
            <w:rPr>
              <w:rFonts w:ascii="Bahnschrift" w:hAnsi="Bahnschrift" w:cs="Helvetica"/>
            </w:rPr>
          </w:rPrChange>
        </w:rPr>
        <w:t xml:space="preserve">Résultat attendu : </w:t>
      </w:r>
      <w:r w:rsidR="00E30F23" w:rsidRPr="005B0899">
        <w:rPr>
          <w:rFonts w:asciiTheme="majorHAnsi" w:hAnsiTheme="majorHAnsi" w:cstheme="majorHAnsi"/>
          <w:rPrChange w:id="914" w:author="HAMLILI Fatima zohra" w:date="2022-03-31T15:30:00Z">
            <w:rPr>
              <w:rFonts w:ascii="Bahnschrift" w:hAnsi="Bahnschrift" w:cs="Helvetica"/>
            </w:rPr>
          </w:rPrChange>
        </w:rPr>
        <w:t>échec</w:t>
      </w:r>
      <w:r w:rsidR="00BE16C4" w:rsidRPr="005B0899">
        <w:rPr>
          <w:rFonts w:asciiTheme="majorHAnsi" w:hAnsiTheme="majorHAnsi" w:cstheme="majorHAnsi"/>
          <w:rPrChange w:id="915" w:author="HAMLILI Fatima zohra" w:date="2022-03-31T15:30:00Z">
            <w:rPr>
              <w:rFonts w:ascii="Bahnschrift" w:hAnsi="Bahnschrift" w:cs="Helvetica"/>
            </w:rPr>
          </w:rPrChange>
        </w:rPr>
        <w:t xml:space="preserve"> de l’inscription avec le message d’erreur suivant</w:t>
      </w:r>
    </w:p>
    <w:p w14:paraId="566335D8" w14:textId="1FD4C066" w:rsidR="00BE16C4" w:rsidRPr="005B0899" w:rsidRDefault="00BE16C4">
      <w:pPr>
        <w:spacing w:line="240" w:lineRule="auto"/>
        <w:jc w:val="both"/>
        <w:rPr>
          <w:rFonts w:asciiTheme="majorHAnsi" w:hAnsiTheme="majorHAnsi" w:cstheme="majorHAnsi"/>
          <w:rPrChange w:id="916" w:author="HAMLILI Fatima zohra" w:date="2022-03-31T15:30:00Z">
            <w:rPr>
              <w:rFonts w:ascii="Bahnschrift" w:hAnsi="Bahnschrift" w:cs="Helvetica"/>
            </w:rPr>
          </w:rPrChange>
        </w:rPr>
        <w:pPrChange w:id="917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noProof/>
          <w:rPrChange w:id="918" w:author="HAMLILI Fatima zohra" w:date="2022-03-31T15:30:00Z">
            <w:rPr>
              <w:rFonts w:ascii="Bahnschrift" w:hAnsi="Bahnschrift" w:cs="Helvetica"/>
              <w:noProof/>
            </w:rPr>
          </w:rPrChange>
        </w:rPr>
        <w:drawing>
          <wp:inline distT="0" distB="0" distL="0" distR="0" wp14:anchorId="3FE5C705" wp14:editId="2BAE11F1">
            <wp:extent cx="3524250" cy="1295400"/>
            <wp:effectExtent l="19050" t="19050" r="19050" b="19050"/>
            <wp:docPr id="4" name="Picture 4" descr="Graphical user interface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2116853-CE6F-49B9-97B0-74B7904B21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32116853-CE6F-49B9-97B0-74B7904B21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35547" t="7917" r="35625" b="73194"/>
                    <a:stretch/>
                  </pic:blipFill>
                  <pic:spPr>
                    <a:xfrm>
                      <a:off x="0" y="0"/>
                      <a:ext cx="3524251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BE0D7" w14:textId="428DB1AF" w:rsidR="00226078" w:rsidRPr="005B0899" w:rsidRDefault="002D3D7A">
      <w:pPr>
        <w:pStyle w:val="Heading2"/>
        <w:numPr>
          <w:ilvl w:val="0"/>
          <w:numId w:val="12"/>
        </w:numPr>
        <w:jc w:val="both"/>
        <w:rPr>
          <w:rFonts w:cstheme="majorHAnsi"/>
          <w:rPrChange w:id="919" w:author="HAMLILI Fatima zohra" w:date="2022-03-31T15:30:00Z">
            <w:rPr>
              <w:rFonts w:ascii="Bahnschrift" w:hAnsi="Bahnschrift" w:cs="Helvetica"/>
            </w:rPr>
          </w:rPrChange>
        </w:rPr>
        <w:pPrChange w:id="920" w:author="HAMLILI Fatima zohra" w:date="2021-12-27T10:00:00Z">
          <w:pPr>
            <w:pStyle w:val="Heading2"/>
            <w:numPr>
              <w:numId w:val="12"/>
            </w:numPr>
            <w:ind w:left="720" w:hanging="360"/>
          </w:pPr>
        </w:pPrChange>
      </w:pPr>
      <w:bookmarkStart w:id="921" w:name="_Toc99633319"/>
      <w:r w:rsidRPr="005B0899">
        <w:rPr>
          <w:rFonts w:cstheme="majorHAnsi"/>
          <w:rPrChange w:id="922" w:author="HAMLILI Fatima zohra" w:date="2022-03-31T15:30:00Z">
            <w:rPr>
              <w:rFonts w:ascii="Bahnschrift" w:hAnsi="Bahnschrift" w:cs="Helvetica"/>
            </w:rPr>
          </w:rPrChange>
        </w:rPr>
        <w:t xml:space="preserve">Inscription avec </w:t>
      </w:r>
      <w:r w:rsidR="00830A5A" w:rsidRPr="005B0899">
        <w:rPr>
          <w:rFonts w:cstheme="majorHAnsi"/>
          <w:rPrChange w:id="923" w:author="HAMLILI Fatima zohra" w:date="2022-03-31T15:30:00Z">
            <w:rPr>
              <w:rFonts w:ascii="Bahnschrift" w:hAnsi="Bahnschrift" w:cs="Helvetica"/>
            </w:rPr>
          </w:rPrChange>
        </w:rPr>
        <w:t>mots de passe</w:t>
      </w:r>
      <w:r w:rsidRPr="005B0899">
        <w:rPr>
          <w:rFonts w:cstheme="majorHAnsi"/>
          <w:rPrChange w:id="924" w:author="HAMLILI Fatima zohra" w:date="2022-03-31T15:30:00Z">
            <w:rPr>
              <w:rFonts w:ascii="Bahnschrift" w:hAnsi="Bahnschrift" w:cs="Helvetica"/>
            </w:rPr>
          </w:rPrChange>
        </w:rPr>
        <w:t xml:space="preserve"> invalides</w:t>
      </w:r>
      <w:bookmarkEnd w:id="921"/>
    </w:p>
    <w:p w14:paraId="5F55F5C1" w14:textId="141A62BF" w:rsidR="002D3D7A" w:rsidRPr="005B0899" w:rsidRDefault="002D3D7A">
      <w:pPr>
        <w:spacing w:line="240" w:lineRule="auto"/>
        <w:jc w:val="both"/>
        <w:rPr>
          <w:rFonts w:asciiTheme="majorHAnsi" w:hAnsiTheme="majorHAnsi" w:cstheme="majorHAnsi"/>
          <w:rPrChange w:id="925" w:author="HAMLILI Fatima zohra" w:date="2022-03-31T15:30:00Z">
            <w:rPr>
              <w:rFonts w:ascii="Bahnschrift" w:hAnsi="Bahnschrift" w:cs="Helvetica"/>
            </w:rPr>
          </w:rPrChange>
        </w:rPr>
        <w:pPrChange w:id="926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u w:val="single"/>
          <w:rPrChange w:id="927" w:author="HAMLILI Fatima zohra" w:date="2022-03-31T15:30:00Z">
            <w:rPr>
              <w:rFonts w:ascii="Bahnschrift" w:hAnsi="Bahnschrift" w:cs="Helvetica"/>
            </w:rPr>
          </w:rPrChange>
        </w:rPr>
        <w:t>Opération</w:t>
      </w:r>
      <w:r w:rsidRPr="005B0899">
        <w:rPr>
          <w:rFonts w:asciiTheme="majorHAnsi" w:hAnsiTheme="majorHAnsi" w:cstheme="majorHAnsi"/>
          <w:rPrChange w:id="928" w:author="HAMLILI Fatima zohra" w:date="2022-03-31T15:30:00Z">
            <w:rPr>
              <w:rFonts w:ascii="Bahnschrift" w:hAnsi="Bahnschrift" w:cs="Helvetica"/>
            </w:rPr>
          </w:rPrChange>
        </w:rPr>
        <w:t xml:space="preserve"> : s’inscrire </w:t>
      </w:r>
      <w:del w:id="929" w:author="HAMLILI Fatima zohra" w:date="2021-12-27T14:38:00Z">
        <w:r w:rsidRPr="005B0899" w:rsidDel="00497008">
          <w:rPr>
            <w:rFonts w:asciiTheme="majorHAnsi" w:hAnsiTheme="majorHAnsi" w:cstheme="majorHAnsi"/>
            <w:rPrChange w:id="930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en utilisant l’email </w:delText>
        </w:r>
      </w:del>
      <w:r w:rsidR="00AB25F0" w:rsidRPr="005B0899">
        <w:rPr>
          <w:rFonts w:asciiTheme="majorHAnsi" w:hAnsiTheme="majorHAnsi" w:cstheme="majorHAnsi"/>
          <w:rPrChange w:id="931" w:author="HAMLILI Fatima zohra" w:date="2022-03-31T15:30:00Z">
            <w:rPr>
              <w:rFonts w:ascii="Bahnschrift" w:hAnsi="Bahnschrift" w:cs="Helvetica"/>
            </w:rPr>
          </w:rPrChange>
        </w:rPr>
        <w:t xml:space="preserve">en renseignant les information suivantes dans chaque </w:t>
      </w:r>
      <w:ins w:id="932" w:author="HAMLILI Fatima zohra" w:date="2021-12-27T14:39:00Z">
        <w:r w:rsidR="00497008" w:rsidRPr="005B0899">
          <w:rPr>
            <w:rFonts w:asciiTheme="majorHAnsi" w:hAnsiTheme="majorHAnsi" w:cstheme="majorHAnsi"/>
            <w:rPrChange w:id="933" w:author="HAMLILI Fatima zohra" w:date="2022-03-31T15:30:00Z">
              <w:rPr>
                <w:rFonts w:ascii="Bahnschrift" w:hAnsi="Bahnschrift" w:cs="Helvetica"/>
              </w:rPr>
            </w:rPrChange>
          </w:rPr>
          <w:t>champs :</w:t>
        </w:r>
      </w:ins>
      <w:del w:id="934" w:author="HAMLILI Fatima zohra" w:date="2021-12-27T14:39:00Z">
        <w:r w:rsidR="00AB25F0" w:rsidRPr="005B0899" w:rsidDel="00497008">
          <w:rPr>
            <w:rFonts w:asciiTheme="majorHAnsi" w:hAnsiTheme="majorHAnsi" w:cstheme="majorHAnsi"/>
            <w:rPrChange w:id="935" w:author="HAMLILI Fatima zohra" w:date="2022-03-31T15:30:00Z">
              <w:rPr>
                <w:rFonts w:ascii="Bahnschrift" w:hAnsi="Bahnschrift" w:cs="Helvetica"/>
              </w:rPr>
            </w:rPrChange>
          </w:rPr>
          <w:delText>cellules</w:delText>
        </w:r>
      </w:del>
    </w:p>
    <w:tbl>
      <w:tblPr>
        <w:tblStyle w:val="PlainTable1"/>
        <w:tblW w:w="10692" w:type="dxa"/>
        <w:tblLook w:val="04A0" w:firstRow="1" w:lastRow="0" w:firstColumn="1" w:lastColumn="0" w:noHBand="0" w:noVBand="1"/>
      </w:tblPr>
      <w:tblGrid>
        <w:gridCol w:w="4106"/>
        <w:gridCol w:w="1843"/>
        <w:gridCol w:w="4743"/>
      </w:tblGrid>
      <w:tr w:rsidR="00AB25F0" w:rsidRPr="005B0899" w14:paraId="1CA36377" w14:textId="77777777" w:rsidTr="00AB25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3389FE4B" w14:textId="2E40FDBC" w:rsidR="00AB25F0" w:rsidRPr="005B0899" w:rsidRDefault="00AB25F0">
            <w:pPr>
              <w:jc w:val="both"/>
              <w:rPr>
                <w:rFonts w:asciiTheme="majorHAnsi" w:hAnsiTheme="majorHAnsi" w:cstheme="majorHAnsi"/>
                <w:rPrChange w:id="936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937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938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t>Email</w:t>
            </w:r>
          </w:p>
        </w:tc>
        <w:tc>
          <w:tcPr>
            <w:tcW w:w="1843" w:type="dxa"/>
          </w:tcPr>
          <w:p w14:paraId="4FED60FB" w14:textId="2FA8B442" w:rsidR="00AB25F0" w:rsidRPr="005B0899" w:rsidRDefault="00AB25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939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940" w:author="HAMLILI Fatima zohra" w:date="2021-12-27T10:00:00Z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941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t>Mot de passe</w:t>
            </w:r>
          </w:p>
        </w:tc>
        <w:tc>
          <w:tcPr>
            <w:tcW w:w="4743" w:type="dxa"/>
          </w:tcPr>
          <w:p w14:paraId="60AE5FF0" w14:textId="24EB98D8" w:rsidR="00AB25F0" w:rsidRPr="005B0899" w:rsidRDefault="00AB25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942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943" w:author="HAMLILI Fatima zohra" w:date="2021-12-27T10:00:00Z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944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t>Confirmation du mot de passe</w:t>
            </w:r>
          </w:p>
        </w:tc>
      </w:tr>
      <w:tr w:rsidR="00AB25F0" w:rsidRPr="005B0899" w14:paraId="3A480794" w14:textId="77777777" w:rsidTr="00AB25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432B8793" w14:textId="5B77408C" w:rsidR="00AB25F0" w:rsidRPr="005B0899" w:rsidRDefault="00C1026A">
            <w:pPr>
              <w:jc w:val="both"/>
              <w:rPr>
                <w:rFonts w:asciiTheme="majorHAnsi" w:hAnsiTheme="majorHAnsi" w:cstheme="majorHAnsi"/>
                <w:b w:val="0"/>
                <w:bCs w:val="0"/>
                <w:rPrChange w:id="945" w:author="HAMLILI Fatima zohra" w:date="2022-03-31T15:30:00Z">
                  <w:rPr>
                    <w:rFonts w:ascii="Bahnschrift" w:hAnsi="Bahnschrift" w:cs="Helvetica"/>
                    <w:b w:val="0"/>
                    <w:bCs w:val="0"/>
                  </w:rPr>
                </w:rPrChange>
              </w:rPr>
              <w:pPrChange w:id="946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947" w:author="HAMLILI Fatima zohra" w:date="2022-03-31T15:30:00Z">
                  <w:rPr>
                    <w:rFonts w:ascii="Bahnschrift" w:hAnsi="Bahnschrift"/>
                  </w:rPr>
                </w:rPrChange>
              </w:rPr>
              <w:t>user-4@atakama-technologie.com</w:t>
            </w:r>
          </w:p>
        </w:tc>
        <w:tc>
          <w:tcPr>
            <w:tcW w:w="1843" w:type="dxa"/>
          </w:tcPr>
          <w:p w14:paraId="77FCE6D8" w14:textId="21D5F039" w:rsidR="00AB25F0" w:rsidRPr="005B0899" w:rsidRDefault="00AB25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948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949" w:author="HAMLILI Fatima zohra" w:date="2021-12-27T10:00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950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t>Atakama@2021</w:t>
            </w:r>
          </w:p>
        </w:tc>
        <w:tc>
          <w:tcPr>
            <w:tcW w:w="4743" w:type="dxa"/>
          </w:tcPr>
          <w:p w14:paraId="3C30E182" w14:textId="1507EA43" w:rsidR="00AB25F0" w:rsidRPr="005B0899" w:rsidRDefault="00AB25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951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952" w:author="HAMLILI Fatima zohra" w:date="2021-12-27T10:00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953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t>Atakama@2022</w:t>
            </w:r>
          </w:p>
        </w:tc>
      </w:tr>
    </w:tbl>
    <w:p w14:paraId="35B54392" w14:textId="77777777" w:rsidR="00AB25F0" w:rsidRPr="005B0899" w:rsidRDefault="00AB25F0">
      <w:pPr>
        <w:spacing w:line="240" w:lineRule="auto"/>
        <w:jc w:val="both"/>
        <w:rPr>
          <w:rFonts w:asciiTheme="majorHAnsi" w:hAnsiTheme="majorHAnsi" w:cstheme="majorHAnsi"/>
          <w:rPrChange w:id="954" w:author="HAMLILI Fatima zohra" w:date="2022-03-31T15:30:00Z">
            <w:rPr>
              <w:rFonts w:ascii="Bahnschrift" w:hAnsi="Bahnschrift" w:cs="Helvetica"/>
            </w:rPr>
          </w:rPrChange>
        </w:rPr>
        <w:pPrChange w:id="955" w:author="HAMLILI Fatima zohra" w:date="2021-12-27T10:00:00Z">
          <w:pPr>
            <w:spacing w:line="240" w:lineRule="auto"/>
          </w:pPr>
        </w:pPrChange>
      </w:pPr>
    </w:p>
    <w:p w14:paraId="329D2240" w14:textId="1B19230E" w:rsidR="002D3D7A" w:rsidRPr="005B0899" w:rsidRDefault="002D3D7A">
      <w:pPr>
        <w:spacing w:line="240" w:lineRule="auto"/>
        <w:jc w:val="both"/>
        <w:rPr>
          <w:rFonts w:asciiTheme="majorHAnsi" w:hAnsiTheme="majorHAnsi" w:cstheme="majorHAnsi"/>
          <w:rPrChange w:id="956" w:author="HAMLILI Fatima zohra" w:date="2022-03-31T15:30:00Z">
            <w:rPr>
              <w:rFonts w:ascii="Bahnschrift" w:hAnsi="Bahnschrift" w:cs="Helvetica"/>
            </w:rPr>
          </w:rPrChange>
        </w:rPr>
        <w:pPrChange w:id="957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u w:val="single"/>
          <w:rPrChange w:id="958" w:author="HAMLILI Fatima zohra" w:date="2022-03-31T15:30:00Z">
            <w:rPr>
              <w:rFonts w:ascii="Bahnschrift" w:hAnsi="Bahnschrift" w:cs="Helvetica"/>
            </w:rPr>
          </w:rPrChange>
        </w:rPr>
        <w:t>Résultat attendu</w:t>
      </w:r>
      <w:r w:rsidRPr="005B0899">
        <w:rPr>
          <w:rFonts w:asciiTheme="majorHAnsi" w:hAnsiTheme="majorHAnsi" w:cstheme="majorHAnsi"/>
          <w:rPrChange w:id="959" w:author="HAMLILI Fatima zohra" w:date="2022-03-31T15:30:00Z">
            <w:rPr>
              <w:rFonts w:ascii="Bahnschrift" w:hAnsi="Bahnschrift" w:cs="Helvetica"/>
            </w:rPr>
          </w:rPrChange>
        </w:rPr>
        <w:t xml:space="preserve"> : </w:t>
      </w:r>
      <w:r w:rsidR="00E30F23" w:rsidRPr="005B0899">
        <w:rPr>
          <w:rFonts w:asciiTheme="majorHAnsi" w:hAnsiTheme="majorHAnsi" w:cstheme="majorHAnsi"/>
          <w:rPrChange w:id="960" w:author="HAMLILI Fatima zohra" w:date="2022-03-31T15:30:00Z">
            <w:rPr>
              <w:rFonts w:ascii="Bahnschrift" w:hAnsi="Bahnschrift" w:cs="Helvetica"/>
            </w:rPr>
          </w:rPrChange>
        </w:rPr>
        <w:t>échec</w:t>
      </w:r>
      <w:r w:rsidR="00BE16C4" w:rsidRPr="005B0899">
        <w:rPr>
          <w:rFonts w:asciiTheme="majorHAnsi" w:hAnsiTheme="majorHAnsi" w:cstheme="majorHAnsi"/>
          <w:rPrChange w:id="961" w:author="HAMLILI Fatima zohra" w:date="2022-03-31T15:30:00Z">
            <w:rPr>
              <w:rFonts w:ascii="Bahnschrift" w:hAnsi="Bahnschrift" w:cs="Helvetica"/>
            </w:rPr>
          </w:rPrChange>
        </w:rPr>
        <w:t xml:space="preserve"> de l’inscription avec le message d’erreur suivant :</w:t>
      </w:r>
    </w:p>
    <w:p w14:paraId="4E97CAC4" w14:textId="709A011B" w:rsidR="002D3D7A" w:rsidRPr="005B0899" w:rsidRDefault="002D3D7A">
      <w:pPr>
        <w:spacing w:line="240" w:lineRule="auto"/>
        <w:jc w:val="both"/>
        <w:rPr>
          <w:rFonts w:asciiTheme="majorHAnsi" w:hAnsiTheme="majorHAnsi" w:cstheme="majorHAnsi"/>
          <w:rPrChange w:id="962" w:author="HAMLILI Fatima zohra" w:date="2022-03-31T15:30:00Z">
            <w:rPr>
              <w:rFonts w:ascii="Bahnschrift" w:hAnsi="Bahnschrift" w:cs="Helvetica"/>
            </w:rPr>
          </w:rPrChange>
        </w:rPr>
        <w:pPrChange w:id="963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noProof/>
          <w:sz w:val="20"/>
          <w:szCs w:val="20"/>
          <w:rPrChange w:id="964" w:author="HAMLILI Fatima zohra" w:date="2022-03-31T15:30:00Z">
            <w:rPr>
              <w:rFonts w:ascii="Bahnschrift" w:hAnsi="Bahnschrift" w:cs="Helvetica"/>
              <w:noProof/>
              <w:sz w:val="20"/>
              <w:szCs w:val="20"/>
            </w:rPr>
          </w:rPrChange>
        </w:rPr>
        <w:drawing>
          <wp:inline distT="0" distB="0" distL="0" distR="0" wp14:anchorId="2AF03756" wp14:editId="5AC31621">
            <wp:extent cx="3569970" cy="1291350"/>
            <wp:effectExtent l="19050" t="19050" r="11430" b="2349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 rotWithShape="1">
                    <a:blip r:embed="rId9"/>
                    <a:srcRect l="35858" t="8684" r="35503" b="75330"/>
                    <a:stretch/>
                  </pic:blipFill>
                  <pic:spPr bwMode="auto">
                    <a:xfrm>
                      <a:off x="0" y="0"/>
                      <a:ext cx="3594316" cy="1300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6437" w14:textId="12D629DD" w:rsidR="00F54C00" w:rsidRPr="005B0899" w:rsidRDefault="00F54C00">
      <w:pPr>
        <w:pStyle w:val="Heading2"/>
        <w:numPr>
          <w:ilvl w:val="0"/>
          <w:numId w:val="12"/>
        </w:numPr>
        <w:jc w:val="both"/>
        <w:rPr>
          <w:rFonts w:cstheme="majorHAnsi"/>
          <w:rPrChange w:id="965" w:author="HAMLILI Fatima zohra" w:date="2022-03-31T15:30:00Z">
            <w:rPr>
              <w:rFonts w:ascii="Bahnschrift" w:hAnsi="Bahnschrift" w:cs="Helvetica"/>
            </w:rPr>
          </w:rPrChange>
        </w:rPr>
        <w:pPrChange w:id="966" w:author="HAMLILI Fatima zohra" w:date="2021-12-27T10:00:00Z">
          <w:pPr>
            <w:pStyle w:val="Heading2"/>
            <w:numPr>
              <w:numId w:val="12"/>
            </w:numPr>
            <w:ind w:left="720" w:hanging="360"/>
          </w:pPr>
        </w:pPrChange>
      </w:pPr>
      <w:bookmarkStart w:id="967" w:name="_Toc99633320"/>
      <w:r w:rsidRPr="005B0899">
        <w:rPr>
          <w:rFonts w:cstheme="majorHAnsi"/>
          <w:rPrChange w:id="968" w:author="HAMLILI Fatima zohra" w:date="2022-03-31T15:30:00Z">
            <w:rPr>
              <w:rFonts w:ascii="Bahnschrift" w:hAnsi="Bahnschrift" w:cs="Helvetica"/>
            </w:rPr>
          </w:rPrChange>
        </w:rPr>
        <w:t>Inscription avec des MDP invalides</w:t>
      </w:r>
      <w:bookmarkEnd w:id="967"/>
    </w:p>
    <w:p w14:paraId="481DE154" w14:textId="4370F62F" w:rsidR="002D3D7A" w:rsidRPr="005B0899" w:rsidRDefault="00F54C00">
      <w:pPr>
        <w:spacing w:line="240" w:lineRule="auto"/>
        <w:jc w:val="both"/>
        <w:rPr>
          <w:rFonts w:asciiTheme="majorHAnsi" w:hAnsiTheme="majorHAnsi" w:cstheme="majorHAnsi"/>
          <w:rPrChange w:id="969" w:author="HAMLILI Fatima zohra" w:date="2022-03-31T15:30:00Z">
            <w:rPr>
              <w:rFonts w:ascii="Bahnschrift" w:hAnsi="Bahnschrift" w:cs="Helvetica"/>
            </w:rPr>
          </w:rPrChange>
        </w:rPr>
        <w:pPrChange w:id="970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u w:val="single"/>
          <w:rPrChange w:id="971" w:author="HAMLILI Fatima zohra" w:date="2022-03-31T15:30:00Z">
            <w:rPr>
              <w:rFonts w:ascii="Bahnschrift" w:hAnsi="Bahnschrift" w:cs="Helvetica"/>
            </w:rPr>
          </w:rPrChange>
        </w:rPr>
        <w:t>Opération</w:t>
      </w:r>
      <w:r w:rsidRPr="005B0899">
        <w:rPr>
          <w:rFonts w:asciiTheme="majorHAnsi" w:hAnsiTheme="majorHAnsi" w:cstheme="majorHAnsi"/>
          <w:rPrChange w:id="972" w:author="HAMLILI Fatima zohra" w:date="2022-03-31T15:30:00Z">
            <w:rPr>
              <w:rFonts w:ascii="Bahnschrift" w:hAnsi="Bahnschrift" w:cs="Helvetica"/>
            </w:rPr>
          </w:rPrChange>
        </w:rPr>
        <w:t> :</w:t>
      </w:r>
      <w:ins w:id="973" w:author="HAMLILI Fatima zohra" w:date="2021-12-27T14:40:00Z">
        <w:r w:rsidR="00497008" w:rsidRPr="005B0899">
          <w:rPr>
            <w:rFonts w:asciiTheme="majorHAnsi" w:hAnsiTheme="majorHAnsi" w:cstheme="majorHAnsi"/>
            <w:rPrChange w:id="974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</w:t>
        </w:r>
      </w:ins>
      <w:del w:id="975" w:author="HAMLILI Fatima zohra" w:date="2021-12-27T14:40:00Z">
        <w:r w:rsidRPr="005B0899" w:rsidDel="00497008">
          <w:rPr>
            <w:rFonts w:asciiTheme="majorHAnsi" w:hAnsiTheme="majorHAnsi" w:cstheme="majorHAnsi"/>
            <w:rPrChange w:id="976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 Opération : </w:delText>
        </w:r>
      </w:del>
      <w:r w:rsidRPr="005B0899">
        <w:rPr>
          <w:rFonts w:asciiTheme="majorHAnsi" w:hAnsiTheme="majorHAnsi" w:cstheme="majorHAnsi"/>
          <w:rPrChange w:id="977" w:author="HAMLILI Fatima zohra" w:date="2022-03-31T15:30:00Z">
            <w:rPr>
              <w:rFonts w:ascii="Bahnschrift" w:hAnsi="Bahnschrift" w:cs="Helvetica"/>
            </w:rPr>
          </w:rPrChange>
        </w:rPr>
        <w:t>s’inscrire en utilisant l’em</w:t>
      </w:r>
      <w:ins w:id="978" w:author="HAMLILI Fatima zohra" w:date="2021-12-27T14:41:00Z">
        <w:r w:rsidR="00497008" w:rsidRPr="005B0899">
          <w:rPr>
            <w:rFonts w:asciiTheme="majorHAnsi" w:hAnsiTheme="majorHAnsi" w:cstheme="majorHAnsi"/>
            <w:rPrChange w:id="979" w:author="HAMLILI Fatima zohra" w:date="2022-03-31T15:30:00Z">
              <w:rPr>
                <w:rFonts w:ascii="Bahnschrift" w:hAnsi="Bahnschrift" w:cs="Helvetica"/>
              </w:rPr>
            </w:rPrChange>
          </w:rPr>
          <w:t>ail et les mots de passe suivants :</w:t>
        </w:r>
      </w:ins>
      <w:del w:id="980" w:author="HAMLILI Fatima zohra" w:date="2021-12-27T14:41:00Z">
        <w:r w:rsidRPr="005B0899" w:rsidDel="00497008">
          <w:rPr>
            <w:rFonts w:asciiTheme="majorHAnsi" w:hAnsiTheme="majorHAnsi" w:cstheme="majorHAnsi"/>
            <w:rPrChange w:id="981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ail </w:delText>
        </w:r>
        <w:r w:rsidR="007A6229" w:rsidRPr="005B0899" w:rsidDel="00497008">
          <w:rPr>
            <w:rFonts w:asciiTheme="majorHAnsi" w:hAnsiTheme="majorHAnsi" w:cstheme="majorHAnsi"/>
            <w:rPrChange w:id="982" w:author="HAMLILI Fatima zohra" w:date="2022-03-31T15:30:00Z">
              <w:rPr/>
            </w:rPrChange>
          </w:rPr>
          <w:fldChar w:fldCharType="begin"/>
        </w:r>
        <w:r w:rsidR="007A6229" w:rsidRPr="005B0899" w:rsidDel="00497008">
          <w:rPr>
            <w:rFonts w:asciiTheme="majorHAnsi" w:hAnsiTheme="majorHAnsi" w:cstheme="majorHAnsi"/>
            <w:rPrChange w:id="983" w:author="HAMLILI Fatima zohra" w:date="2022-03-31T15:30:00Z">
              <w:rPr/>
            </w:rPrChange>
          </w:rPr>
          <w:delInstrText xml:space="preserve"> HYPERLINK "mailto:atakama@atakama-technologies.com" </w:delInstrText>
        </w:r>
        <w:r w:rsidR="007A6229" w:rsidRPr="005B0899" w:rsidDel="00497008">
          <w:rPr>
            <w:rFonts w:asciiTheme="majorHAnsi" w:hAnsiTheme="majorHAnsi" w:cstheme="majorHAnsi"/>
            <w:rPrChange w:id="984" w:author="HAMLILI Fatima zohra" w:date="2022-03-31T15:30:00Z">
              <w:rPr>
                <w:rStyle w:val="Hyperlink"/>
                <w:rFonts w:ascii="Bahnschrift" w:hAnsi="Bahnschrift" w:cs="Helvetica"/>
              </w:rPr>
            </w:rPrChange>
          </w:rPr>
          <w:fldChar w:fldCharType="separate"/>
        </w:r>
        <w:r w:rsidRPr="005B0899" w:rsidDel="00497008">
          <w:rPr>
            <w:rStyle w:val="Hyperlink"/>
            <w:rFonts w:asciiTheme="majorHAnsi" w:hAnsiTheme="majorHAnsi" w:cstheme="majorHAnsi"/>
            <w:rPrChange w:id="985" w:author="HAMLILI Fatima zohra" w:date="2022-03-31T15:30:00Z">
              <w:rPr>
                <w:rStyle w:val="Hyperlink"/>
                <w:rFonts w:ascii="Bahnschrift" w:hAnsi="Bahnschrift" w:cs="Helvetica"/>
              </w:rPr>
            </w:rPrChange>
          </w:rPr>
          <w:delText>atakama@atakama-technologies.com</w:delText>
        </w:r>
        <w:r w:rsidR="007A6229" w:rsidRPr="005B0899" w:rsidDel="00497008">
          <w:rPr>
            <w:rStyle w:val="Hyperlink"/>
            <w:rFonts w:asciiTheme="majorHAnsi" w:hAnsiTheme="majorHAnsi" w:cstheme="majorHAnsi"/>
            <w:rPrChange w:id="986" w:author="HAMLILI Fatima zohra" w:date="2022-03-31T15:30:00Z">
              <w:rPr>
                <w:rStyle w:val="Hyperlink"/>
                <w:rFonts w:ascii="Bahnschrift" w:hAnsi="Bahnschrift" w:cs="Helvetica"/>
              </w:rPr>
            </w:rPrChange>
          </w:rPr>
          <w:fldChar w:fldCharType="end"/>
        </w:r>
        <w:r w:rsidRPr="005B0899" w:rsidDel="00497008">
          <w:rPr>
            <w:rFonts w:asciiTheme="majorHAnsi" w:hAnsiTheme="majorHAnsi" w:cstheme="majorHAnsi"/>
            <w:rPrChange w:id="987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 et comme MDP {Atakama2021 ; atakama@2021 ; A@2021</w:delText>
        </w:r>
        <w:r w:rsidR="0000776E" w:rsidRPr="005B0899" w:rsidDel="00497008">
          <w:rPr>
            <w:rFonts w:asciiTheme="majorHAnsi" w:hAnsiTheme="majorHAnsi" w:cstheme="majorHAnsi"/>
            <w:rPrChange w:id="988" w:author="HAMLILI Fatima zohra" w:date="2022-03-31T15:30:00Z">
              <w:rPr>
                <w:rFonts w:ascii="Bahnschrift" w:hAnsi="Bahnschrift" w:cs="Helvetica"/>
              </w:rPr>
            </w:rPrChange>
          </w:rPr>
          <w:delText> ; At@2021</w:delText>
        </w:r>
        <w:r w:rsidRPr="005B0899" w:rsidDel="00497008">
          <w:rPr>
            <w:rFonts w:asciiTheme="majorHAnsi" w:hAnsiTheme="majorHAnsi" w:cstheme="majorHAnsi"/>
            <w:rPrChange w:id="989" w:author="HAMLILI Fatima zohra" w:date="2022-03-31T15:30:00Z">
              <w:rPr>
                <w:rFonts w:ascii="Bahnschrift" w:hAnsi="Bahnschrift" w:cs="Helvetica"/>
              </w:rPr>
            </w:rPrChange>
          </w:rPr>
          <w:delText>}</w:delText>
        </w:r>
      </w:del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118"/>
        <w:gridCol w:w="4118"/>
      </w:tblGrid>
      <w:tr w:rsidR="00E00376" w:rsidRPr="005B0899" w14:paraId="10056EB2" w14:textId="77777777" w:rsidTr="00E00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8" w:type="dxa"/>
          </w:tcPr>
          <w:p w14:paraId="42AB508F" w14:textId="67D63D36" w:rsidR="00E00376" w:rsidRPr="005B0899" w:rsidRDefault="00E00376">
            <w:pPr>
              <w:jc w:val="both"/>
              <w:rPr>
                <w:rFonts w:asciiTheme="majorHAnsi" w:hAnsiTheme="majorHAnsi" w:cstheme="majorHAnsi"/>
                <w:rPrChange w:id="990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991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rPrChange w:id="992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t>Email</w:t>
            </w:r>
          </w:p>
        </w:tc>
        <w:tc>
          <w:tcPr>
            <w:tcW w:w="4118" w:type="dxa"/>
          </w:tcPr>
          <w:p w14:paraId="413E59BD" w14:textId="75D7EA8D" w:rsidR="00E00376" w:rsidRPr="005B0899" w:rsidRDefault="00E0037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993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994" w:author="HAMLILI Fatima zohra" w:date="2021-12-27T10:00:00Z">
                <w:p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995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t>Mot de passe</w:t>
            </w:r>
          </w:p>
        </w:tc>
      </w:tr>
      <w:tr w:rsidR="00913D29" w:rsidRPr="005B0899" w14:paraId="74222034" w14:textId="77777777" w:rsidTr="00913D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8" w:type="dxa"/>
            <w:vMerge w:val="restart"/>
            <w:vAlign w:val="center"/>
          </w:tcPr>
          <w:p w14:paraId="3B745DA2" w14:textId="70E026E3" w:rsidR="00913D29" w:rsidRPr="005B0899" w:rsidRDefault="00913D29">
            <w:pPr>
              <w:jc w:val="both"/>
              <w:rPr>
                <w:rFonts w:asciiTheme="majorHAnsi" w:hAnsiTheme="majorHAnsi" w:cstheme="majorHAnsi"/>
                <w:rPrChange w:id="996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997" w:author="HAMLILI Fatima zohra" w:date="2021-12-27T10:00:00Z">
                <w:pPr/>
              </w:pPrChange>
            </w:pPr>
            <w:r w:rsidRPr="005B0899">
              <w:rPr>
                <w:rFonts w:asciiTheme="majorHAnsi" w:hAnsiTheme="majorHAnsi" w:cstheme="majorHAnsi"/>
                <w:color w:val="000000"/>
                <w:rPrChange w:id="998" w:author="HAMLILI Fatima zohra" w:date="2022-03-31T15:30:00Z">
                  <w:rPr>
                    <w:rFonts w:ascii="Bahnschrift" w:hAnsi="Bahnschrift" w:cs="Calibri"/>
                    <w:color w:val="000000"/>
                  </w:rPr>
                </w:rPrChange>
              </w:rPr>
              <w:t>user-1@atakam-technologie.com</w:t>
            </w:r>
          </w:p>
        </w:tc>
        <w:tc>
          <w:tcPr>
            <w:tcW w:w="4118" w:type="dxa"/>
          </w:tcPr>
          <w:p w14:paraId="7A38E7D0" w14:textId="6D037BA1" w:rsidR="00913D29" w:rsidRPr="005B0899" w:rsidRDefault="00913D2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999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1000" w:author="HAMLILI Fatima zohra" w:date="2021-12-27T10:00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1001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t>Atakama2021</w:t>
            </w:r>
          </w:p>
        </w:tc>
      </w:tr>
      <w:tr w:rsidR="00913D29" w:rsidRPr="005B0899" w14:paraId="3E0590BD" w14:textId="77777777" w:rsidTr="00E00376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8" w:type="dxa"/>
            <w:vMerge/>
          </w:tcPr>
          <w:p w14:paraId="5C3A5EA7" w14:textId="77777777" w:rsidR="00913D29" w:rsidRPr="005B0899" w:rsidRDefault="00913D29">
            <w:pPr>
              <w:jc w:val="both"/>
              <w:rPr>
                <w:rFonts w:asciiTheme="majorHAnsi" w:hAnsiTheme="majorHAnsi" w:cstheme="majorHAnsi"/>
                <w:rPrChange w:id="1002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1003" w:author="HAMLILI Fatima zohra" w:date="2021-12-27T10:00:00Z">
                <w:pPr/>
              </w:pPrChange>
            </w:pPr>
          </w:p>
        </w:tc>
        <w:tc>
          <w:tcPr>
            <w:tcW w:w="4118" w:type="dxa"/>
          </w:tcPr>
          <w:p w14:paraId="464E1EEF" w14:textId="39AAB8EA" w:rsidR="00913D29" w:rsidRPr="005B0899" w:rsidRDefault="00913D2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1004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1005" w:author="HAMLILI Fatima zohra" w:date="2021-12-27T10:00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1006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t>atakama@2021</w:t>
            </w:r>
          </w:p>
        </w:tc>
      </w:tr>
      <w:tr w:rsidR="00913D29" w:rsidRPr="005B0899" w14:paraId="1CB82F47" w14:textId="77777777" w:rsidTr="00E003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8" w:type="dxa"/>
            <w:vMerge/>
          </w:tcPr>
          <w:p w14:paraId="768E7B4C" w14:textId="77777777" w:rsidR="00913D29" w:rsidRPr="005B0899" w:rsidRDefault="00913D29">
            <w:pPr>
              <w:jc w:val="both"/>
              <w:rPr>
                <w:rFonts w:asciiTheme="majorHAnsi" w:hAnsiTheme="majorHAnsi" w:cstheme="majorHAnsi"/>
                <w:rPrChange w:id="1007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1008" w:author="HAMLILI Fatima zohra" w:date="2021-12-27T10:00:00Z">
                <w:pPr/>
              </w:pPrChange>
            </w:pPr>
          </w:p>
        </w:tc>
        <w:tc>
          <w:tcPr>
            <w:tcW w:w="4118" w:type="dxa"/>
          </w:tcPr>
          <w:p w14:paraId="531D0E3D" w14:textId="6584B25C" w:rsidR="00913D29" w:rsidRPr="005B0899" w:rsidRDefault="00913D2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1009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1010" w:author="HAMLILI Fatima zohra" w:date="2021-12-27T10:00:00Z">
                <w:p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1011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t>A@2021</w:t>
            </w:r>
          </w:p>
        </w:tc>
      </w:tr>
      <w:tr w:rsidR="00913D29" w:rsidRPr="005B0899" w14:paraId="61E7A968" w14:textId="77777777" w:rsidTr="00E00376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18" w:type="dxa"/>
            <w:vMerge/>
          </w:tcPr>
          <w:p w14:paraId="60FA6698" w14:textId="77777777" w:rsidR="00913D29" w:rsidRPr="005B0899" w:rsidRDefault="00913D29">
            <w:pPr>
              <w:jc w:val="both"/>
              <w:rPr>
                <w:rFonts w:asciiTheme="majorHAnsi" w:hAnsiTheme="majorHAnsi" w:cstheme="majorHAnsi"/>
                <w:rPrChange w:id="1012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1013" w:author="HAMLILI Fatima zohra" w:date="2021-12-27T10:00:00Z">
                <w:pPr/>
              </w:pPrChange>
            </w:pPr>
          </w:p>
        </w:tc>
        <w:tc>
          <w:tcPr>
            <w:tcW w:w="4118" w:type="dxa"/>
          </w:tcPr>
          <w:p w14:paraId="013ED114" w14:textId="1DA5955E" w:rsidR="00913D29" w:rsidRPr="005B0899" w:rsidRDefault="00913D2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rPrChange w:id="1014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pPrChange w:id="1015" w:author="HAMLILI Fatima zohra" w:date="2021-12-27T10:00:00Z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</w:pPrChange>
            </w:pPr>
            <w:r w:rsidRPr="005B0899">
              <w:rPr>
                <w:rFonts w:asciiTheme="majorHAnsi" w:hAnsiTheme="majorHAnsi" w:cstheme="majorHAnsi"/>
                <w:rPrChange w:id="1016" w:author="HAMLILI Fatima zohra" w:date="2022-03-31T15:30:00Z">
                  <w:rPr>
                    <w:rFonts w:ascii="Bahnschrift" w:hAnsi="Bahnschrift" w:cs="Helvetica"/>
                  </w:rPr>
                </w:rPrChange>
              </w:rPr>
              <w:t>At@2021</w:t>
            </w:r>
          </w:p>
        </w:tc>
      </w:tr>
    </w:tbl>
    <w:p w14:paraId="76F891FE" w14:textId="77777777" w:rsidR="00AB25F0" w:rsidRPr="005B0899" w:rsidRDefault="00AB25F0">
      <w:pPr>
        <w:spacing w:line="240" w:lineRule="auto"/>
        <w:jc w:val="both"/>
        <w:rPr>
          <w:rFonts w:asciiTheme="majorHAnsi" w:hAnsiTheme="majorHAnsi" w:cstheme="majorHAnsi"/>
          <w:rPrChange w:id="1017" w:author="HAMLILI Fatima zohra" w:date="2022-03-31T15:30:00Z">
            <w:rPr>
              <w:rFonts w:ascii="Bahnschrift" w:hAnsi="Bahnschrift" w:cs="Helvetica"/>
            </w:rPr>
          </w:rPrChange>
        </w:rPr>
        <w:pPrChange w:id="1018" w:author="HAMLILI Fatima zohra" w:date="2021-12-27T10:00:00Z">
          <w:pPr>
            <w:spacing w:line="240" w:lineRule="auto"/>
          </w:pPr>
        </w:pPrChange>
      </w:pPr>
    </w:p>
    <w:p w14:paraId="6D038BB0" w14:textId="72491F0D" w:rsidR="00F54C00" w:rsidRPr="005B0899" w:rsidRDefault="00F54C00">
      <w:pPr>
        <w:spacing w:line="240" w:lineRule="auto"/>
        <w:jc w:val="both"/>
        <w:rPr>
          <w:rFonts w:asciiTheme="majorHAnsi" w:hAnsiTheme="majorHAnsi" w:cstheme="majorHAnsi"/>
          <w:rPrChange w:id="1019" w:author="HAMLILI Fatima zohra" w:date="2022-03-31T15:30:00Z">
            <w:rPr>
              <w:rFonts w:ascii="Bahnschrift" w:hAnsi="Bahnschrift" w:cs="Helvetica"/>
            </w:rPr>
          </w:rPrChange>
        </w:rPr>
        <w:pPrChange w:id="1020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u w:val="single"/>
          <w:rPrChange w:id="1021" w:author="HAMLILI Fatima zohra" w:date="2022-03-31T15:30:00Z">
            <w:rPr>
              <w:rFonts w:ascii="Bahnschrift" w:hAnsi="Bahnschrift" w:cs="Helvetica"/>
            </w:rPr>
          </w:rPrChange>
        </w:rPr>
        <w:t>Résultat attendu</w:t>
      </w:r>
      <w:r w:rsidRPr="005B0899">
        <w:rPr>
          <w:rFonts w:asciiTheme="majorHAnsi" w:hAnsiTheme="majorHAnsi" w:cstheme="majorHAnsi"/>
          <w:rPrChange w:id="1022" w:author="HAMLILI Fatima zohra" w:date="2022-03-31T15:30:00Z">
            <w:rPr>
              <w:rFonts w:ascii="Bahnschrift" w:hAnsi="Bahnschrift" w:cs="Helvetica"/>
            </w:rPr>
          </w:rPrChange>
        </w:rPr>
        <w:t xml:space="preserve"> : </w:t>
      </w:r>
      <w:r w:rsidR="00E30F23" w:rsidRPr="005B0899">
        <w:rPr>
          <w:rFonts w:asciiTheme="majorHAnsi" w:hAnsiTheme="majorHAnsi" w:cstheme="majorHAnsi"/>
          <w:rPrChange w:id="1023" w:author="HAMLILI Fatima zohra" w:date="2022-03-31T15:30:00Z">
            <w:rPr>
              <w:rFonts w:ascii="Bahnschrift" w:hAnsi="Bahnschrift" w:cs="Helvetica"/>
            </w:rPr>
          </w:rPrChange>
        </w:rPr>
        <w:t>échec</w:t>
      </w:r>
      <w:r w:rsidR="00E00376" w:rsidRPr="005B0899">
        <w:rPr>
          <w:rFonts w:asciiTheme="majorHAnsi" w:hAnsiTheme="majorHAnsi" w:cstheme="majorHAnsi"/>
          <w:rPrChange w:id="1024" w:author="HAMLILI Fatima zohra" w:date="2022-03-31T15:30:00Z">
            <w:rPr>
              <w:rFonts w:ascii="Bahnschrift" w:hAnsi="Bahnschrift" w:cs="Helvetica"/>
            </w:rPr>
          </w:rPrChange>
        </w:rPr>
        <w:t xml:space="preserve"> de toutes les opérations d’inscription et apparition à chaque fois du message d’erreur suivant :</w:t>
      </w:r>
    </w:p>
    <w:p w14:paraId="218A4FEB" w14:textId="18E2F4BB" w:rsidR="00F54C00" w:rsidRPr="005B0899" w:rsidRDefault="0000776E">
      <w:pPr>
        <w:spacing w:line="240" w:lineRule="auto"/>
        <w:jc w:val="both"/>
        <w:rPr>
          <w:rFonts w:asciiTheme="majorHAnsi" w:hAnsiTheme="majorHAnsi" w:cstheme="majorHAnsi"/>
          <w:rPrChange w:id="1025" w:author="HAMLILI Fatima zohra" w:date="2022-03-31T15:30:00Z">
            <w:rPr>
              <w:rFonts w:ascii="Bahnschrift" w:hAnsi="Bahnschrift" w:cs="Helvetica"/>
            </w:rPr>
          </w:rPrChange>
        </w:rPr>
        <w:pPrChange w:id="1026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noProof/>
          <w:sz w:val="20"/>
          <w:szCs w:val="20"/>
          <w:rPrChange w:id="1027" w:author="HAMLILI Fatima zohra" w:date="2022-03-31T15:30:00Z">
            <w:rPr>
              <w:rFonts w:ascii="Bahnschrift" w:hAnsi="Bahnschrift" w:cs="Helvetica"/>
              <w:noProof/>
              <w:sz w:val="20"/>
              <w:szCs w:val="20"/>
            </w:rPr>
          </w:rPrChange>
        </w:rPr>
        <w:drawing>
          <wp:inline distT="0" distB="0" distL="0" distR="0" wp14:anchorId="55D376CF" wp14:editId="72839336">
            <wp:extent cx="3592830" cy="1295400"/>
            <wp:effectExtent l="19050" t="19050" r="26670" b="1905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 rotWithShape="1">
                    <a:blip r:embed="rId10"/>
                    <a:srcRect l="36103" t="8536" r="35973" b="73372"/>
                    <a:stretch/>
                  </pic:blipFill>
                  <pic:spPr bwMode="auto">
                    <a:xfrm>
                      <a:off x="0" y="0"/>
                      <a:ext cx="3594504" cy="1296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BAC0E" w14:textId="0474BEE4" w:rsidR="00A43710" w:rsidRPr="005B0899" w:rsidRDefault="0000776E">
      <w:pPr>
        <w:pStyle w:val="Heading2"/>
        <w:numPr>
          <w:ilvl w:val="0"/>
          <w:numId w:val="12"/>
        </w:numPr>
        <w:jc w:val="both"/>
        <w:rPr>
          <w:rFonts w:cstheme="majorHAnsi"/>
          <w:rPrChange w:id="1028" w:author="HAMLILI Fatima zohra" w:date="2022-03-31T15:30:00Z">
            <w:rPr>
              <w:rFonts w:ascii="Bahnschrift" w:hAnsi="Bahnschrift" w:cs="Helvetica"/>
            </w:rPr>
          </w:rPrChange>
        </w:rPr>
        <w:pPrChange w:id="1029" w:author="HAMLILI Fatima zohra" w:date="2021-12-27T10:00:00Z">
          <w:pPr>
            <w:pStyle w:val="Heading2"/>
            <w:numPr>
              <w:numId w:val="12"/>
            </w:numPr>
            <w:ind w:left="720" w:hanging="360"/>
          </w:pPr>
        </w:pPrChange>
      </w:pPr>
      <w:bookmarkStart w:id="1030" w:name="_Toc99633321"/>
      <w:r w:rsidRPr="005B0899">
        <w:rPr>
          <w:rFonts w:cstheme="majorHAnsi"/>
          <w:rPrChange w:id="1031" w:author="HAMLILI Fatima zohra" w:date="2022-03-31T15:30:00Z">
            <w:rPr>
              <w:rFonts w:ascii="Bahnschrift" w:hAnsi="Bahnschrift" w:cs="Helvetica"/>
            </w:rPr>
          </w:rPrChange>
        </w:rPr>
        <w:t>Inscription avec un email déjà inscrit</w:t>
      </w:r>
      <w:bookmarkEnd w:id="1030"/>
    </w:p>
    <w:p w14:paraId="0DCBD805" w14:textId="2CD7A10B" w:rsidR="0000776E" w:rsidRPr="005B0899" w:rsidRDefault="0000776E">
      <w:pPr>
        <w:spacing w:line="240" w:lineRule="auto"/>
        <w:jc w:val="both"/>
        <w:rPr>
          <w:rStyle w:val="Hyperlink"/>
          <w:rFonts w:asciiTheme="majorHAnsi" w:eastAsiaTheme="majorEastAsia" w:hAnsiTheme="majorHAnsi" w:cstheme="majorHAnsi"/>
          <w:color w:val="auto"/>
          <w:sz w:val="26"/>
          <w:szCs w:val="26"/>
          <w:u w:val="none"/>
          <w:rPrChange w:id="1032" w:author="HAMLILI Fatima zohra" w:date="2022-03-31T15:30:00Z">
            <w:rPr>
              <w:rStyle w:val="Hyperlink"/>
              <w:rFonts w:ascii="Bahnschrift" w:eastAsiaTheme="majorEastAsia" w:hAnsi="Bahnschrift" w:cs="Helvetica"/>
              <w:color w:val="auto"/>
              <w:sz w:val="26"/>
              <w:szCs w:val="26"/>
              <w:u w:val="none"/>
            </w:rPr>
          </w:rPrChange>
        </w:rPr>
        <w:pPrChange w:id="1033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rPrChange w:id="1034" w:author="HAMLILI Fatima zohra" w:date="2022-03-31T15:30:00Z">
            <w:rPr>
              <w:rFonts w:ascii="Bahnschrift" w:hAnsi="Bahnschrift" w:cs="Helvetica"/>
            </w:rPr>
          </w:rPrChange>
        </w:rPr>
        <w:t xml:space="preserve">Opération : </w:t>
      </w:r>
      <w:r w:rsidR="00E30F23" w:rsidRPr="005B0899">
        <w:rPr>
          <w:rFonts w:asciiTheme="majorHAnsi" w:hAnsiTheme="majorHAnsi" w:cstheme="majorHAnsi"/>
          <w:rPrChange w:id="1035" w:author="HAMLILI Fatima zohra" w:date="2022-03-31T15:30:00Z">
            <w:rPr>
              <w:rFonts w:ascii="Bahnschrift" w:hAnsi="Bahnschrift" w:cs="Helvetica"/>
            </w:rPr>
          </w:rPrChange>
        </w:rPr>
        <w:t>s</w:t>
      </w:r>
      <w:r w:rsidRPr="005B0899">
        <w:rPr>
          <w:rFonts w:asciiTheme="majorHAnsi" w:hAnsiTheme="majorHAnsi" w:cstheme="majorHAnsi"/>
          <w:rPrChange w:id="1036" w:author="HAMLILI Fatima zohra" w:date="2022-03-31T15:30:00Z">
            <w:rPr>
              <w:rFonts w:ascii="Bahnschrift" w:hAnsi="Bahnschrift" w:cs="Helvetica"/>
            </w:rPr>
          </w:rPrChange>
        </w:rPr>
        <w:t>’inscrire avec</w:t>
      </w:r>
      <w:r w:rsidR="00E30F23" w:rsidRPr="005B0899">
        <w:rPr>
          <w:rFonts w:asciiTheme="majorHAnsi" w:hAnsiTheme="majorHAnsi" w:cstheme="majorHAnsi"/>
          <w:rPrChange w:id="1037" w:author="HAMLILI Fatima zohra" w:date="2022-03-31T15:30:00Z">
            <w:rPr>
              <w:rFonts w:ascii="Bahnschrift" w:hAnsi="Bahnschrift" w:cs="Helvetica"/>
            </w:rPr>
          </w:rPrChange>
        </w:rPr>
        <w:t xml:space="preserve"> l’email </w:t>
      </w:r>
      <w:del w:id="1038" w:author="HAMLILI Fatima zohra" w:date="2021-12-08T17:27:00Z">
        <w:r w:rsidR="00F909A9" w:rsidRPr="005B0899" w:rsidDel="00913D29">
          <w:rPr>
            <w:rFonts w:asciiTheme="majorHAnsi" w:hAnsiTheme="majorHAnsi" w:cstheme="majorHAnsi"/>
            <w:rPrChange w:id="1039" w:author="HAMLILI Fatima zohra" w:date="2022-03-31T15:30:00Z">
              <w:rPr/>
            </w:rPrChange>
          </w:rPr>
          <w:fldChar w:fldCharType="begin"/>
        </w:r>
        <w:r w:rsidR="00F909A9" w:rsidRPr="005B0899" w:rsidDel="00913D29">
          <w:rPr>
            <w:rFonts w:asciiTheme="majorHAnsi" w:hAnsiTheme="majorHAnsi" w:cstheme="majorHAnsi"/>
            <w:rPrChange w:id="1040" w:author="HAMLILI Fatima zohra" w:date="2022-03-31T15:30:00Z">
              <w:rPr>
                <w:rFonts w:ascii="Bahnschrift" w:hAnsi="Bahnschrift"/>
              </w:rPr>
            </w:rPrChange>
          </w:rPr>
          <w:delInstrText xml:space="preserve"> HYPERLINK "mailto:atakama@atakama-technologies.com" </w:delInstrText>
        </w:r>
        <w:r w:rsidR="00F909A9" w:rsidRPr="005B0899" w:rsidDel="00913D29">
          <w:rPr>
            <w:rFonts w:asciiTheme="majorHAnsi" w:hAnsiTheme="majorHAnsi" w:cstheme="majorHAnsi"/>
            <w:rPrChange w:id="1041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fldChar w:fldCharType="separate"/>
        </w:r>
        <w:r w:rsidR="00E30F23" w:rsidRPr="005B0899" w:rsidDel="00913D29">
          <w:rPr>
            <w:rStyle w:val="Hyperlink"/>
            <w:rFonts w:asciiTheme="majorHAnsi" w:hAnsiTheme="majorHAnsi" w:cstheme="majorHAnsi"/>
            <w:color w:val="auto"/>
            <w:u w:val="none"/>
            <w:rPrChange w:id="1042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delText>atakama@atakama-technologies.com</w:delText>
        </w:r>
        <w:r w:rsidR="00F909A9" w:rsidRPr="005B0899" w:rsidDel="00913D29">
          <w:rPr>
            <w:rStyle w:val="Hyperlink"/>
            <w:rFonts w:asciiTheme="majorHAnsi" w:hAnsiTheme="majorHAnsi" w:cstheme="majorHAnsi"/>
            <w:color w:val="auto"/>
            <w:u w:val="none"/>
            <w:rPrChange w:id="1043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fldChar w:fldCharType="end"/>
        </w:r>
        <w:r w:rsidR="00E30F23" w:rsidRPr="005B0899" w:rsidDel="00913D29">
          <w:rPr>
            <w:rStyle w:val="Hyperlink"/>
            <w:rFonts w:asciiTheme="majorHAnsi" w:hAnsiTheme="majorHAnsi" w:cstheme="majorHAnsi"/>
            <w:u w:val="none"/>
            <w:rPrChange w:id="1044" w:author="HAMLILI Fatima zohra" w:date="2022-03-31T15:30:00Z">
              <w:rPr>
                <w:rStyle w:val="Hyperlink"/>
                <w:rFonts w:ascii="Bahnschrift" w:hAnsi="Bahnschrift" w:cs="Helvetica"/>
                <w:u w:val="none"/>
              </w:rPr>
            </w:rPrChange>
          </w:rPr>
          <w:delText xml:space="preserve"> </w:delText>
        </w:r>
      </w:del>
      <w:r w:rsidR="00E30F23" w:rsidRPr="005B0899">
        <w:rPr>
          <w:rStyle w:val="Hyperlink"/>
          <w:rFonts w:asciiTheme="majorHAnsi" w:hAnsiTheme="majorHAnsi" w:cstheme="majorHAnsi"/>
          <w:color w:val="auto"/>
          <w:u w:val="none"/>
          <w:rPrChange w:id="1045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t xml:space="preserve">et le MDP </w:t>
      </w:r>
      <w:ins w:id="1046" w:author="HAMLILI Fatima zohra" w:date="2021-12-08T17:29:00Z">
        <w:r w:rsidR="004A0BCA"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047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>dans le tableau</w:t>
        </w:r>
      </w:ins>
      <w:del w:id="1048" w:author="HAMLILI Fatima zohra" w:date="2021-12-08T17:29:00Z">
        <w:r w:rsidR="00E30F23" w:rsidRPr="005B0899" w:rsidDel="004A0BCA">
          <w:rPr>
            <w:rStyle w:val="Hyperlink"/>
            <w:rFonts w:asciiTheme="majorHAnsi" w:hAnsiTheme="majorHAnsi" w:cstheme="majorHAnsi"/>
            <w:color w:val="auto"/>
            <w:u w:val="none"/>
            <w:rPrChange w:id="1049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delText>Atakama@2022</w:delText>
        </w:r>
      </w:del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13D29" w:rsidRPr="005B0899" w14:paraId="52255403" w14:textId="77777777" w:rsidTr="00913D29">
        <w:tc>
          <w:tcPr>
            <w:tcW w:w="5228" w:type="dxa"/>
          </w:tcPr>
          <w:p w14:paraId="0B5E09AF" w14:textId="26FBDF40" w:rsidR="00913D29" w:rsidRPr="005B0899" w:rsidRDefault="00913D29">
            <w:pPr>
              <w:jc w:val="both"/>
              <w:rPr>
                <w:rStyle w:val="Hyperlink"/>
                <w:rFonts w:asciiTheme="majorHAnsi" w:hAnsiTheme="majorHAnsi" w:cstheme="majorHAnsi"/>
                <w:color w:val="auto"/>
                <w:u w:val="none"/>
                <w:rPrChange w:id="1050" w:author="HAMLILI Fatima zohra" w:date="2022-03-31T15:30:00Z">
                  <w:rPr>
                    <w:rStyle w:val="Hyperlink"/>
                    <w:rFonts w:ascii="Bahnschrift" w:hAnsi="Bahnschrift" w:cs="Helvetica"/>
                    <w:color w:val="auto"/>
                    <w:u w:val="none"/>
                  </w:rPr>
                </w:rPrChange>
              </w:rPr>
              <w:pPrChange w:id="1051" w:author="HAMLILI Fatima zohra" w:date="2021-12-27T10:00:00Z">
                <w:pPr/>
              </w:pPrChange>
            </w:pPr>
            <w:ins w:id="1052" w:author="HAMLILI Fatima zohra" w:date="2021-12-08T17:27:00Z">
              <w:r w:rsidRPr="005B0899">
                <w:rPr>
                  <w:rStyle w:val="Hyperlink"/>
                  <w:rFonts w:asciiTheme="majorHAnsi" w:hAnsiTheme="majorHAnsi" w:cstheme="majorHAnsi"/>
                  <w:color w:val="auto"/>
                  <w:u w:val="none"/>
                  <w:rPrChange w:id="1053" w:author="HAMLILI Fatima zohra" w:date="2022-03-31T15:30:00Z">
                    <w:rPr>
                      <w:rStyle w:val="Hyperlink"/>
                      <w:rFonts w:ascii="Bahnschrift" w:hAnsi="Bahnschrift" w:cs="Helvetica"/>
                      <w:color w:val="auto"/>
                      <w:u w:val="none"/>
                    </w:rPr>
                  </w:rPrChange>
                </w:rPr>
                <w:t>Email</w:t>
              </w:r>
            </w:ins>
          </w:p>
        </w:tc>
        <w:tc>
          <w:tcPr>
            <w:tcW w:w="5228" w:type="dxa"/>
          </w:tcPr>
          <w:p w14:paraId="31A64156" w14:textId="27DF5AD6" w:rsidR="00913D29" w:rsidRPr="005B0899" w:rsidRDefault="00913D29">
            <w:pPr>
              <w:jc w:val="both"/>
              <w:rPr>
                <w:rStyle w:val="Hyperlink"/>
                <w:rFonts w:asciiTheme="majorHAnsi" w:hAnsiTheme="majorHAnsi" w:cstheme="majorHAnsi"/>
                <w:color w:val="auto"/>
                <w:u w:val="none"/>
                <w:rPrChange w:id="1054" w:author="HAMLILI Fatima zohra" w:date="2022-03-31T15:30:00Z">
                  <w:rPr>
                    <w:rStyle w:val="Hyperlink"/>
                    <w:rFonts w:ascii="Bahnschrift" w:hAnsi="Bahnschrift" w:cs="Helvetica"/>
                    <w:color w:val="auto"/>
                    <w:u w:val="none"/>
                  </w:rPr>
                </w:rPrChange>
              </w:rPr>
              <w:pPrChange w:id="1055" w:author="HAMLILI Fatima zohra" w:date="2021-12-27T10:00:00Z">
                <w:pPr/>
              </w:pPrChange>
            </w:pPr>
            <w:ins w:id="1056" w:author="HAMLILI Fatima zohra" w:date="2021-12-08T17:27:00Z">
              <w:r w:rsidRPr="005B0899">
                <w:rPr>
                  <w:rStyle w:val="Hyperlink"/>
                  <w:rFonts w:asciiTheme="majorHAnsi" w:hAnsiTheme="majorHAnsi" w:cstheme="majorHAnsi"/>
                  <w:color w:val="auto"/>
                  <w:u w:val="none"/>
                  <w:rPrChange w:id="1057" w:author="HAMLILI Fatima zohra" w:date="2022-03-31T15:30:00Z">
                    <w:rPr>
                      <w:rStyle w:val="Hyperlink"/>
                      <w:rFonts w:ascii="Bahnschrift" w:hAnsi="Bahnschrift" w:cs="Helvetica"/>
                      <w:color w:val="auto"/>
                      <w:u w:val="none"/>
                    </w:rPr>
                  </w:rPrChange>
                </w:rPr>
                <w:t>Mot de passe</w:t>
              </w:r>
            </w:ins>
          </w:p>
        </w:tc>
      </w:tr>
      <w:tr w:rsidR="00913D29" w:rsidRPr="005B0899" w14:paraId="4F720596" w14:textId="77777777" w:rsidTr="00913D29">
        <w:tc>
          <w:tcPr>
            <w:tcW w:w="5228" w:type="dxa"/>
          </w:tcPr>
          <w:p w14:paraId="7D14D3C6" w14:textId="64D3F298" w:rsidR="00913D29" w:rsidRPr="005B0899" w:rsidRDefault="00913D29">
            <w:pPr>
              <w:jc w:val="both"/>
              <w:rPr>
                <w:rStyle w:val="Hyperlink"/>
                <w:rFonts w:asciiTheme="majorHAnsi" w:hAnsiTheme="majorHAnsi" w:cstheme="majorHAnsi"/>
                <w:color w:val="auto"/>
                <w:u w:val="none"/>
                <w:rPrChange w:id="1058" w:author="HAMLILI Fatima zohra" w:date="2022-03-31T15:30:00Z">
                  <w:rPr>
                    <w:rStyle w:val="Hyperlink"/>
                    <w:rFonts w:ascii="Bahnschrift" w:hAnsi="Bahnschrift" w:cs="Helvetica"/>
                    <w:color w:val="auto"/>
                    <w:u w:val="none"/>
                  </w:rPr>
                </w:rPrChange>
              </w:rPr>
              <w:pPrChange w:id="1059" w:author="HAMLILI Fatima zohra" w:date="2021-12-27T10:00:00Z">
                <w:pPr/>
              </w:pPrChange>
            </w:pPr>
            <w:ins w:id="1060" w:author="HAMLILI Fatima zohra" w:date="2021-12-08T17:28:00Z">
              <w:r w:rsidRPr="005B0899">
                <w:rPr>
                  <w:rFonts w:asciiTheme="majorHAnsi" w:hAnsiTheme="majorHAnsi" w:cstheme="majorHAnsi"/>
                  <w:color w:val="000000"/>
                  <w:rPrChange w:id="1061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user-1@atakam-technologie.com</w:t>
              </w:r>
            </w:ins>
          </w:p>
        </w:tc>
        <w:tc>
          <w:tcPr>
            <w:tcW w:w="5228" w:type="dxa"/>
          </w:tcPr>
          <w:p w14:paraId="230D4738" w14:textId="4E7E9D3F" w:rsidR="00913D29" w:rsidRPr="005B0899" w:rsidRDefault="004A0BCA">
            <w:pPr>
              <w:jc w:val="both"/>
              <w:rPr>
                <w:rStyle w:val="Hyperlink"/>
                <w:rFonts w:asciiTheme="majorHAnsi" w:hAnsiTheme="majorHAnsi" w:cstheme="majorHAnsi"/>
                <w:color w:val="auto"/>
                <w:u w:val="none"/>
                <w:rPrChange w:id="1062" w:author="HAMLILI Fatima zohra" w:date="2022-03-31T15:30:00Z">
                  <w:rPr>
                    <w:rStyle w:val="Hyperlink"/>
                    <w:rFonts w:ascii="Bahnschrift" w:hAnsi="Bahnschrift" w:cs="Helvetica"/>
                    <w:color w:val="auto"/>
                    <w:u w:val="none"/>
                  </w:rPr>
                </w:rPrChange>
              </w:rPr>
              <w:pPrChange w:id="1063" w:author="HAMLILI Fatima zohra" w:date="2021-12-27T10:00:00Z">
                <w:pPr/>
              </w:pPrChange>
            </w:pPr>
            <w:ins w:id="1064" w:author="HAMLILI Fatima zohra" w:date="2021-12-08T17:28:00Z">
              <w:r w:rsidRPr="005B0899">
                <w:rPr>
                  <w:rFonts w:asciiTheme="majorHAnsi" w:hAnsiTheme="majorHAnsi" w:cstheme="majorHAnsi"/>
                  <w:rPrChange w:id="1065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</w:t>
              </w:r>
            </w:ins>
            <w:ins w:id="1066" w:author="HAMLILI Fatima zohra" w:date="2021-12-09T10:46:00Z">
              <w:r w:rsidR="00050112" w:rsidRPr="005B0899">
                <w:rPr>
                  <w:rFonts w:asciiTheme="majorHAnsi" w:hAnsiTheme="majorHAnsi" w:cstheme="majorHAnsi"/>
                  <w:rPrChange w:id="1067" w:author="HAMLILI Fatima zohra" w:date="2022-03-31T15:30:00Z">
                    <w:rPr>
                      <w:rFonts w:ascii="Bahnschrift" w:hAnsi="Bahnschrift"/>
                    </w:rPr>
                  </w:rPrChange>
                </w:rPr>
                <w:t>2</w:t>
              </w:r>
            </w:ins>
          </w:p>
        </w:tc>
      </w:tr>
    </w:tbl>
    <w:p w14:paraId="7A0F627E" w14:textId="77777777" w:rsidR="00913D29" w:rsidRPr="005B0899" w:rsidRDefault="00913D29">
      <w:pPr>
        <w:spacing w:line="240" w:lineRule="auto"/>
        <w:jc w:val="both"/>
        <w:rPr>
          <w:rStyle w:val="Hyperlink"/>
          <w:rFonts w:asciiTheme="majorHAnsi" w:hAnsiTheme="majorHAnsi" w:cstheme="majorHAnsi"/>
          <w:color w:val="auto"/>
          <w:u w:val="none"/>
          <w:rPrChange w:id="1068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069" w:author="HAMLILI Fatima zohra" w:date="2021-12-27T10:00:00Z">
          <w:pPr>
            <w:spacing w:line="240" w:lineRule="auto"/>
          </w:pPr>
        </w:pPrChange>
      </w:pPr>
    </w:p>
    <w:p w14:paraId="0645839E" w14:textId="7FCEE865" w:rsidR="00E30F23" w:rsidRPr="005B0899" w:rsidRDefault="00E30F23">
      <w:pPr>
        <w:spacing w:line="240" w:lineRule="auto"/>
        <w:jc w:val="both"/>
        <w:rPr>
          <w:rStyle w:val="Hyperlink"/>
          <w:rFonts w:asciiTheme="majorHAnsi" w:hAnsiTheme="majorHAnsi" w:cstheme="majorHAnsi"/>
          <w:color w:val="auto"/>
          <w:u w:val="none"/>
          <w:rPrChange w:id="1070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071" w:author="HAMLILI Fatima zohra" w:date="2021-12-27T10:00:00Z">
          <w:pPr>
            <w:spacing w:line="240" w:lineRule="auto"/>
          </w:pPr>
        </w:pPrChange>
      </w:pPr>
      <w:r w:rsidRPr="005B0899">
        <w:rPr>
          <w:rStyle w:val="Hyperlink"/>
          <w:rFonts w:asciiTheme="majorHAnsi" w:hAnsiTheme="majorHAnsi" w:cstheme="majorHAnsi"/>
          <w:color w:val="auto"/>
          <w:u w:val="none"/>
          <w:rPrChange w:id="1072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t>Résultat attendu : échec</w:t>
      </w:r>
      <w:ins w:id="1073" w:author="HAMLILI Fatima zohra" w:date="2021-12-08T17:29:00Z">
        <w:r w:rsidR="004A0BCA"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074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 xml:space="preserve"> avec le massage d’erreur suivant</w:t>
        </w:r>
      </w:ins>
    </w:p>
    <w:p w14:paraId="5367D50D" w14:textId="42C2A50C" w:rsidR="00E30F23" w:rsidRPr="005B0899" w:rsidDel="009279BD" w:rsidRDefault="00E30F23">
      <w:pPr>
        <w:pStyle w:val="ListParagraph"/>
        <w:spacing w:line="240" w:lineRule="auto"/>
        <w:ind w:left="0"/>
        <w:jc w:val="both"/>
        <w:rPr>
          <w:del w:id="1075" w:author="HAMLILI Fatima zohra" w:date="2021-12-09T11:33:00Z"/>
          <w:rFonts w:asciiTheme="majorHAnsi" w:hAnsiTheme="majorHAnsi" w:cstheme="majorHAnsi"/>
          <w:rPrChange w:id="1076" w:author="HAMLILI Fatima zohra" w:date="2022-03-31T15:30:00Z">
            <w:rPr>
              <w:del w:id="1077" w:author="HAMLILI Fatima zohra" w:date="2021-12-09T11:33:00Z"/>
              <w:rFonts w:ascii="Bahnschrift" w:hAnsi="Bahnschrift" w:cs="Helvetica"/>
            </w:rPr>
          </w:rPrChange>
        </w:rPr>
        <w:pPrChange w:id="1078" w:author="HAMLILI Fatima zohra" w:date="2021-12-27T10:00:00Z">
          <w:pPr>
            <w:pStyle w:val="ListParagraph"/>
            <w:spacing w:line="240" w:lineRule="auto"/>
            <w:ind w:left="0"/>
          </w:pPr>
        </w:pPrChange>
      </w:pPr>
      <w:r w:rsidRPr="005B0899">
        <w:rPr>
          <w:rFonts w:asciiTheme="majorHAnsi" w:hAnsiTheme="majorHAnsi" w:cstheme="majorHAnsi"/>
          <w:noProof/>
          <w:sz w:val="20"/>
          <w:szCs w:val="20"/>
          <w:rPrChange w:id="1079" w:author="HAMLILI Fatima zohra" w:date="2022-03-31T15:30:00Z">
            <w:rPr>
              <w:rFonts w:ascii="Bahnschrift" w:hAnsi="Bahnschrift" w:cs="Helvetica"/>
              <w:noProof/>
              <w:sz w:val="20"/>
              <w:szCs w:val="20"/>
            </w:rPr>
          </w:rPrChange>
        </w:rPr>
        <w:drawing>
          <wp:inline distT="0" distB="0" distL="0" distR="0" wp14:anchorId="3EA2A584" wp14:editId="44FDC30A">
            <wp:extent cx="3585210" cy="1306830"/>
            <wp:effectExtent l="19050" t="19050" r="15240" b="2667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 rotWithShape="1">
                    <a:blip r:embed="rId11"/>
                    <a:srcRect l="36029" t="8366" r="35708" b="75452"/>
                    <a:stretch/>
                  </pic:blipFill>
                  <pic:spPr bwMode="auto">
                    <a:xfrm>
                      <a:off x="0" y="0"/>
                      <a:ext cx="3585210" cy="1306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2836B" w14:textId="0CD2F166" w:rsidR="00E30F23" w:rsidRPr="005B0899" w:rsidDel="009279BD" w:rsidRDefault="00E30F23">
      <w:pPr>
        <w:pStyle w:val="Heading2"/>
        <w:numPr>
          <w:ilvl w:val="0"/>
          <w:numId w:val="12"/>
        </w:numPr>
        <w:jc w:val="both"/>
        <w:rPr>
          <w:del w:id="1080" w:author="HAMLILI Fatima zohra" w:date="2021-12-09T11:33:00Z"/>
          <w:rFonts w:cstheme="majorHAnsi"/>
          <w:rPrChange w:id="1081" w:author="HAMLILI Fatima zohra" w:date="2022-03-31T15:30:00Z">
            <w:rPr>
              <w:del w:id="1082" w:author="HAMLILI Fatima zohra" w:date="2021-12-09T11:33:00Z"/>
              <w:rFonts w:ascii="Bahnschrift" w:hAnsi="Bahnschrift" w:cs="Helvetica"/>
            </w:rPr>
          </w:rPrChange>
        </w:rPr>
        <w:pPrChange w:id="1083" w:author="HAMLILI Fatima zohra" w:date="2021-12-27T10:00:00Z">
          <w:pPr>
            <w:pStyle w:val="Heading2"/>
            <w:numPr>
              <w:numId w:val="12"/>
            </w:numPr>
            <w:ind w:left="720" w:hanging="360"/>
          </w:pPr>
        </w:pPrChange>
      </w:pPr>
      <w:del w:id="1084" w:author="HAMLILI Fatima zohra" w:date="2021-12-09T11:33:00Z">
        <w:r w:rsidRPr="005B0899" w:rsidDel="009279BD">
          <w:rPr>
            <w:rFonts w:cstheme="majorHAnsi"/>
            <w:rPrChange w:id="1085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Inscription avec un email et un MDP valide </w:delText>
        </w:r>
      </w:del>
    </w:p>
    <w:p w14:paraId="7FD92C64" w14:textId="66A9AE6E" w:rsidR="00E30F23" w:rsidRPr="005B0899" w:rsidDel="009279BD" w:rsidRDefault="00E30F23">
      <w:pPr>
        <w:pStyle w:val="ListParagraph"/>
        <w:numPr>
          <w:ilvl w:val="1"/>
          <w:numId w:val="1"/>
        </w:numPr>
        <w:spacing w:line="240" w:lineRule="auto"/>
        <w:jc w:val="both"/>
        <w:rPr>
          <w:del w:id="1086" w:author="HAMLILI Fatima zohra" w:date="2021-12-09T11:33:00Z"/>
          <w:rStyle w:val="Hyperlink"/>
          <w:rFonts w:asciiTheme="majorHAnsi" w:hAnsiTheme="majorHAnsi" w:cstheme="majorHAnsi"/>
          <w:color w:val="auto"/>
          <w:u w:val="none"/>
          <w:rPrChange w:id="1087" w:author="HAMLILI Fatima zohra" w:date="2022-03-31T15:30:00Z">
            <w:rPr>
              <w:del w:id="1088" w:author="HAMLILI Fatima zohra" w:date="2021-12-09T11:33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089" w:author="HAMLILI Fatima zohra" w:date="2021-12-27T10:00:00Z">
          <w:pPr>
            <w:pStyle w:val="ListParagraph"/>
            <w:numPr>
              <w:ilvl w:val="1"/>
              <w:numId w:val="1"/>
            </w:numPr>
            <w:spacing w:line="240" w:lineRule="auto"/>
            <w:ind w:left="1440" w:hanging="360"/>
          </w:pPr>
        </w:pPrChange>
      </w:pPr>
      <w:del w:id="1090" w:author="HAMLILI Fatima zohra" w:date="2021-12-09T11:33:00Z">
        <w:r w:rsidRPr="005B0899" w:rsidDel="009279BD">
          <w:rPr>
            <w:rFonts w:asciiTheme="majorHAnsi" w:hAnsiTheme="majorHAnsi" w:cstheme="majorHAnsi"/>
            <w:rPrChange w:id="1091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Opération : s’inscrire avec l’email </w:delText>
        </w:r>
        <w:r w:rsidR="00CF5FBA" w:rsidRPr="005B0899" w:rsidDel="009279BD">
          <w:rPr>
            <w:rFonts w:asciiTheme="majorHAnsi" w:hAnsiTheme="majorHAnsi" w:cstheme="majorHAnsi"/>
            <w:rPrChange w:id="1092" w:author="HAMLILI Fatima zohra" w:date="2022-03-31T15:30:00Z">
              <w:rPr/>
            </w:rPrChange>
          </w:rPr>
          <w:fldChar w:fldCharType="begin"/>
        </w:r>
        <w:r w:rsidR="00CF5FBA" w:rsidRPr="005B0899" w:rsidDel="009279BD">
          <w:rPr>
            <w:rFonts w:asciiTheme="majorHAnsi" w:hAnsiTheme="majorHAnsi" w:cstheme="majorHAnsi"/>
            <w:rPrChange w:id="1093" w:author="HAMLILI Fatima zohra" w:date="2022-03-31T15:30:00Z">
              <w:rPr/>
            </w:rPrChange>
          </w:rPr>
          <w:delInstrText xml:space="preserve"> HYPERLINK "mailto:atakama@atakama-technologies.com" </w:delInstrText>
        </w:r>
        <w:r w:rsidR="00CF5FBA" w:rsidRPr="005B0899" w:rsidDel="009279BD">
          <w:rPr>
            <w:rFonts w:asciiTheme="majorHAnsi" w:hAnsiTheme="majorHAnsi" w:cstheme="majorHAnsi"/>
            <w:rPrChange w:id="1094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fldChar w:fldCharType="separate"/>
        </w:r>
        <w:r w:rsidRPr="005B0899" w:rsidDel="009279BD">
          <w:rPr>
            <w:rStyle w:val="Hyperlink"/>
            <w:rFonts w:asciiTheme="majorHAnsi" w:hAnsiTheme="majorHAnsi" w:cstheme="majorHAnsi"/>
            <w:color w:val="auto"/>
            <w:u w:val="none"/>
            <w:rPrChange w:id="1095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delText>atakama@atakama-technologies.com</w:delText>
        </w:r>
        <w:r w:rsidR="00CF5FBA" w:rsidRPr="005B0899" w:rsidDel="009279BD">
          <w:rPr>
            <w:rStyle w:val="Hyperlink"/>
            <w:rFonts w:asciiTheme="majorHAnsi" w:hAnsiTheme="majorHAnsi" w:cstheme="majorHAnsi"/>
            <w:color w:val="auto"/>
            <w:u w:val="none"/>
            <w:rPrChange w:id="1096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fldChar w:fldCharType="end"/>
        </w:r>
        <w:r w:rsidRPr="005B0899" w:rsidDel="009279BD">
          <w:rPr>
            <w:rStyle w:val="Hyperlink"/>
            <w:rFonts w:asciiTheme="majorHAnsi" w:hAnsiTheme="majorHAnsi" w:cstheme="majorHAnsi"/>
            <w:color w:val="auto"/>
            <w:u w:val="none"/>
            <w:rPrChange w:id="1097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delText xml:space="preserve"> et le MDP Atakama@2022</w:delText>
        </w:r>
      </w:del>
    </w:p>
    <w:p w14:paraId="559F6DE9" w14:textId="2CB02AFA" w:rsidR="00E30F23" w:rsidRPr="005B0899" w:rsidDel="009279BD" w:rsidRDefault="00E30F23">
      <w:pPr>
        <w:pStyle w:val="ListParagraph"/>
        <w:numPr>
          <w:ilvl w:val="1"/>
          <w:numId w:val="1"/>
        </w:numPr>
        <w:spacing w:line="240" w:lineRule="auto"/>
        <w:jc w:val="both"/>
        <w:rPr>
          <w:del w:id="1098" w:author="HAMLILI Fatima zohra" w:date="2021-12-09T11:33:00Z"/>
          <w:rStyle w:val="Hyperlink"/>
          <w:rFonts w:asciiTheme="majorHAnsi" w:hAnsiTheme="majorHAnsi" w:cstheme="majorHAnsi"/>
          <w:color w:val="auto"/>
          <w:u w:val="none"/>
          <w:rPrChange w:id="1099" w:author="HAMLILI Fatima zohra" w:date="2022-03-31T15:30:00Z">
            <w:rPr>
              <w:del w:id="1100" w:author="HAMLILI Fatima zohra" w:date="2021-12-09T11:33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101" w:author="HAMLILI Fatima zohra" w:date="2021-12-27T10:00:00Z">
          <w:pPr>
            <w:pStyle w:val="ListParagraph"/>
            <w:numPr>
              <w:ilvl w:val="1"/>
              <w:numId w:val="1"/>
            </w:numPr>
            <w:spacing w:line="240" w:lineRule="auto"/>
            <w:ind w:left="1440" w:hanging="360"/>
          </w:pPr>
        </w:pPrChange>
      </w:pPr>
      <w:del w:id="1102" w:author="HAMLILI Fatima zohra" w:date="2021-12-09T11:33:00Z">
        <w:r w:rsidRPr="005B0899" w:rsidDel="009279BD">
          <w:rPr>
            <w:rStyle w:val="Hyperlink"/>
            <w:rFonts w:asciiTheme="majorHAnsi" w:hAnsiTheme="majorHAnsi" w:cstheme="majorHAnsi"/>
            <w:color w:val="auto"/>
            <w:u w:val="none"/>
            <w:rPrChange w:id="1103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delText>Résultat attendu : succès (affichage de la page principale de l’IHM)</w:delText>
        </w:r>
      </w:del>
    </w:p>
    <w:p w14:paraId="78723C78" w14:textId="1EA2F298" w:rsidR="00E30F23" w:rsidRPr="005B0899" w:rsidDel="009279BD" w:rsidRDefault="00E30F23">
      <w:pPr>
        <w:pStyle w:val="ListParagraph"/>
        <w:spacing w:line="240" w:lineRule="auto"/>
        <w:ind w:left="0"/>
        <w:jc w:val="both"/>
        <w:rPr>
          <w:del w:id="1104" w:author="HAMLILI Fatima zohra" w:date="2021-12-09T11:33:00Z"/>
          <w:rStyle w:val="Hyperlink"/>
          <w:rFonts w:asciiTheme="majorHAnsi" w:hAnsiTheme="majorHAnsi" w:cstheme="majorHAnsi"/>
          <w:color w:val="auto"/>
          <w:u w:val="none"/>
          <w:rPrChange w:id="1105" w:author="HAMLILI Fatima zohra" w:date="2022-03-31T15:30:00Z">
            <w:rPr>
              <w:del w:id="1106" w:author="HAMLILI Fatima zohra" w:date="2021-12-09T11:33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107" w:author="HAMLILI Fatima zohra" w:date="2021-12-27T10:00:00Z">
          <w:pPr>
            <w:pStyle w:val="ListParagraph"/>
            <w:spacing w:line="240" w:lineRule="auto"/>
            <w:ind w:left="0"/>
          </w:pPr>
        </w:pPrChange>
      </w:pPr>
    </w:p>
    <w:p w14:paraId="6C4163A5" w14:textId="23989426" w:rsidR="00971E70" w:rsidRPr="005B0899" w:rsidDel="009279BD" w:rsidRDefault="00971E70">
      <w:pPr>
        <w:pStyle w:val="ListParagraph"/>
        <w:spacing w:line="240" w:lineRule="auto"/>
        <w:ind w:left="0"/>
        <w:jc w:val="both"/>
        <w:rPr>
          <w:del w:id="1108" w:author="HAMLILI Fatima zohra" w:date="2021-12-09T11:33:00Z"/>
          <w:rStyle w:val="Hyperlink"/>
          <w:rFonts w:asciiTheme="majorHAnsi" w:hAnsiTheme="majorHAnsi" w:cstheme="majorHAnsi"/>
          <w:color w:val="auto"/>
          <w:u w:val="none"/>
          <w:rPrChange w:id="1109" w:author="HAMLILI Fatima zohra" w:date="2022-03-31T15:30:00Z">
            <w:rPr>
              <w:del w:id="1110" w:author="HAMLILI Fatima zohra" w:date="2021-12-09T11:33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111" w:author="HAMLILI Fatima zohra" w:date="2021-12-27T10:00:00Z">
          <w:pPr>
            <w:pStyle w:val="ListParagraph"/>
            <w:spacing w:line="240" w:lineRule="auto"/>
            <w:ind w:left="0"/>
          </w:pPr>
        </w:pPrChange>
      </w:pPr>
    </w:p>
    <w:p w14:paraId="2F783C2A" w14:textId="32A8E03D" w:rsidR="00971E70" w:rsidRPr="005B0899" w:rsidDel="009279BD" w:rsidRDefault="00971E70">
      <w:pPr>
        <w:pStyle w:val="ListParagraph"/>
        <w:spacing w:line="240" w:lineRule="auto"/>
        <w:ind w:left="0"/>
        <w:jc w:val="both"/>
        <w:rPr>
          <w:del w:id="1112" w:author="HAMLILI Fatima zohra" w:date="2021-12-09T11:33:00Z"/>
          <w:rStyle w:val="Hyperlink"/>
          <w:rFonts w:asciiTheme="majorHAnsi" w:hAnsiTheme="majorHAnsi" w:cstheme="majorHAnsi"/>
          <w:color w:val="auto"/>
          <w:u w:val="none"/>
          <w:rPrChange w:id="1113" w:author="HAMLILI Fatima zohra" w:date="2022-03-31T15:30:00Z">
            <w:rPr>
              <w:del w:id="1114" w:author="HAMLILI Fatima zohra" w:date="2021-12-09T11:33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115" w:author="HAMLILI Fatima zohra" w:date="2021-12-27T10:00:00Z">
          <w:pPr>
            <w:pStyle w:val="ListParagraph"/>
            <w:spacing w:line="240" w:lineRule="auto"/>
            <w:ind w:left="0"/>
          </w:pPr>
        </w:pPrChange>
      </w:pPr>
    </w:p>
    <w:p w14:paraId="13AF5ADB" w14:textId="493D3D1A" w:rsidR="00971E70" w:rsidRPr="005B0899" w:rsidDel="009279BD" w:rsidRDefault="00971E70">
      <w:pPr>
        <w:pStyle w:val="ListParagraph"/>
        <w:spacing w:line="240" w:lineRule="auto"/>
        <w:ind w:left="0"/>
        <w:jc w:val="both"/>
        <w:rPr>
          <w:del w:id="1116" w:author="HAMLILI Fatima zohra" w:date="2021-12-09T11:33:00Z"/>
          <w:rStyle w:val="Hyperlink"/>
          <w:rFonts w:asciiTheme="majorHAnsi" w:hAnsiTheme="majorHAnsi" w:cstheme="majorHAnsi"/>
          <w:color w:val="auto"/>
          <w:u w:val="none"/>
          <w:rPrChange w:id="1117" w:author="HAMLILI Fatima zohra" w:date="2022-03-31T15:30:00Z">
            <w:rPr>
              <w:del w:id="1118" w:author="HAMLILI Fatima zohra" w:date="2021-12-09T11:33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119" w:author="HAMLILI Fatima zohra" w:date="2021-12-27T10:00:00Z">
          <w:pPr>
            <w:pStyle w:val="ListParagraph"/>
            <w:spacing w:line="240" w:lineRule="auto"/>
            <w:ind w:left="0"/>
          </w:pPr>
        </w:pPrChange>
      </w:pPr>
    </w:p>
    <w:p w14:paraId="4D5DFB77" w14:textId="2984E916" w:rsidR="00971E70" w:rsidRPr="005B0899" w:rsidDel="009279BD" w:rsidRDefault="00971E70">
      <w:pPr>
        <w:pStyle w:val="ListParagraph"/>
        <w:spacing w:line="240" w:lineRule="auto"/>
        <w:ind w:left="0"/>
        <w:jc w:val="both"/>
        <w:rPr>
          <w:del w:id="1120" w:author="HAMLILI Fatima zohra" w:date="2021-12-09T11:33:00Z"/>
          <w:rStyle w:val="Hyperlink"/>
          <w:rFonts w:asciiTheme="majorHAnsi" w:hAnsiTheme="majorHAnsi" w:cstheme="majorHAnsi"/>
          <w:color w:val="auto"/>
          <w:u w:val="none"/>
          <w:rPrChange w:id="1121" w:author="HAMLILI Fatima zohra" w:date="2022-03-31T15:30:00Z">
            <w:rPr>
              <w:del w:id="1122" w:author="HAMLILI Fatima zohra" w:date="2021-12-09T11:33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123" w:author="HAMLILI Fatima zohra" w:date="2021-12-27T10:00:00Z">
          <w:pPr>
            <w:pStyle w:val="ListParagraph"/>
            <w:spacing w:line="240" w:lineRule="auto"/>
            <w:ind w:left="0"/>
          </w:pPr>
        </w:pPrChange>
      </w:pPr>
    </w:p>
    <w:p w14:paraId="6AEEB733" w14:textId="77777777" w:rsidR="00971E70" w:rsidRPr="005B0899" w:rsidRDefault="00971E70">
      <w:pPr>
        <w:pStyle w:val="ListParagraph"/>
        <w:spacing w:line="240" w:lineRule="auto"/>
        <w:ind w:left="0"/>
        <w:jc w:val="both"/>
        <w:rPr>
          <w:rStyle w:val="Hyperlink"/>
          <w:rFonts w:asciiTheme="majorHAnsi" w:hAnsiTheme="majorHAnsi" w:cstheme="majorHAnsi"/>
          <w:color w:val="auto"/>
          <w:u w:val="none"/>
          <w:rPrChange w:id="1124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125" w:author="HAMLILI Fatima zohra" w:date="2021-12-27T10:00:00Z">
          <w:pPr>
            <w:pStyle w:val="ListParagraph"/>
            <w:spacing w:line="240" w:lineRule="auto"/>
            <w:ind w:left="0"/>
          </w:pPr>
        </w:pPrChange>
      </w:pPr>
    </w:p>
    <w:p w14:paraId="7A08DA6B" w14:textId="77777777" w:rsidR="001D1FB3" w:rsidRPr="005B0899" w:rsidRDefault="001D1FB3">
      <w:pPr>
        <w:pStyle w:val="ListParagraph"/>
        <w:spacing w:line="240" w:lineRule="auto"/>
        <w:ind w:left="0"/>
        <w:jc w:val="both"/>
        <w:rPr>
          <w:rStyle w:val="Hyperlink"/>
          <w:rFonts w:asciiTheme="majorHAnsi" w:hAnsiTheme="majorHAnsi" w:cstheme="majorHAnsi"/>
          <w:b/>
          <w:bCs/>
          <w:color w:val="auto"/>
          <w:rPrChange w:id="1126" w:author="HAMLILI Fatima zohra" w:date="2022-03-31T15:30:00Z">
            <w:rPr>
              <w:rStyle w:val="Hyperlink"/>
              <w:rFonts w:ascii="Bahnschrift" w:hAnsi="Bahnschrift" w:cs="Helvetica"/>
              <w:b/>
              <w:bCs/>
              <w:color w:val="auto"/>
            </w:rPr>
          </w:rPrChange>
        </w:rPr>
        <w:pPrChange w:id="1127" w:author="HAMLILI Fatima zohra" w:date="2021-12-27T10:00:00Z">
          <w:pPr>
            <w:pStyle w:val="ListParagraph"/>
            <w:spacing w:line="240" w:lineRule="auto"/>
            <w:ind w:left="0"/>
          </w:pPr>
        </w:pPrChange>
      </w:pPr>
    </w:p>
    <w:p w14:paraId="377B5396" w14:textId="4E34CA95" w:rsidR="00E30F23" w:rsidRPr="005B0899" w:rsidRDefault="001D1FB3">
      <w:pPr>
        <w:pStyle w:val="Heading1"/>
        <w:numPr>
          <w:ilvl w:val="0"/>
          <w:numId w:val="11"/>
        </w:numPr>
        <w:jc w:val="both"/>
        <w:rPr>
          <w:rStyle w:val="Hyperlink"/>
          <w:rFonts w:eastAsiaTheme="minorHAnsi" w:cstheme="majorHAnsi"/>
          <w:b/>
          <w:bCs/>
          <w:color w:val="2F5496" w:themeColor="accent1" w:themeShade="BF"/>
          <w:sz w:val="22"/>
          <w:szCs w:val="22"/>
          <w:u w:val="none"/>
          <w:rPrChange w:id="1128" w:author="HAMLILI Fatima zohra" w:date="2022-03-31T15:30:00Z">
            <w:rPr>
              <w:rStyle w:val="Hyperlink"/>
              <w:rFonts w:ascii="Bahnschrift" w:eastAsiaTheme="minorHAnsi" w:hAnsi="Bahnschrift" w:cs="Helvetica"/>
              <w:color w:val="2F5496" w:themeColor="accent1" w:themeShade="BF"/>
              <w:sz w:val="22"/>
              <w:szCs w:val="22"/>
              <w:u w:val="none"/>
            </w:rPr>
          </w:rPrChange>
        </w:rPr>
        <w:pPrChange w:id="1129" w:author="HAMLILI Fatima zohra" w:date="2021-12-27T10:00:00Z">
          <w:pPr>
            <w:pStyle w:val="Heading1"/>
            <w:numPr>
              <w:numId w:val="11"/>
            </w:numPr>
            <w:ind w:left="720" w:hanging="360"/>
          </w:pPr>
        </w:pPrChange>
      </w:pPr>
      <w:bookmarkStart w:id="1130" w:name="_Toc99633322"/>
      <w:r w:rsidRPr="005B0899">
        <w:rPr>
          <w:rStyle w:val="Hyperlink"/>
          <w:rFonts w:cstheme="majorHAnsi"/>
          <w:b/>
          <w:bCs/>
          <w:color w:val="2F5496" w:themeColor="accent1" w:themeShade="BF"/>
          <w:u w:val="none"/>
          <w:rPrChange w:id="1131" w:author="HAMLILI Fatima zohra" w:date="2022-03-31T15:30:00Z">
            <w:rPr>
              <w:rStyle w:val="Hyperlink"/>
              <w:rFonts w:ascii="Bahnschrift" w:hAnsi="Bahnschrift" w:cs="Helvetica"/>
              <w:color w:val="2F5496" w:themeColor="accent1" w:themeShade="BF"/>
              <w:u w:val="none"/>
            </w:rPr>
          </w:rPrChange>
        </w:rPr>
        <w:t>Création d’une application</w:t>
      </w:r>
      <w:bookmarkEnd w:id="1130"/>
    </w:p>
    <w:p w14:paraId="48F2561B" w14:textId="7BDCC6AD" w:rsidR="00971E70" w:rsidRPr="005B0899" w:rsidRDefault="009279BD">
      <w:pPr>
        <w:pStyle w:val="ListParagraph"/>
        <w:spacing w:line="240" w:lineRule="auto"/>
        <w:ind w:left="0"/>
        <w:jc w:val="both"/>
        <w:rPr>
          <w:ins w:id="1132" w:author="HAMLILI Fatima zohra" w:date="2021-12-09T11:41:00Z"/>
          <w:rStyle w:val="Hyperlink"/>
          <w:rFonts w:asciiTheme="majorHAnsi" w:eastAsiaTheme="majorEastAsia" w:hAnsiTheme="majorHAnsi" w:cstheme="majorHAnsi"/>
          <w:color w:val="auto"/>
          <w:sz w:val="32"/>
          <w:szCs w:val="32"/>
          <w:u w:val="none"/>
          <w:rPrChange w:id="1133" w:author="HAMLILI Fatima zohra" w:date="2022-03-31T15:30:00Z">
            <w:rPr>
              <w:ins w:id="1134" w:author="HAMLILI Fatima zohra" w:date="2021-12-09T11:41:00Z"/>
              <w:rStyle w:val="Hyperlink"/>
              <w:rFonts w:ascii="Bahnschrift" w:eastAsiaTheme="majorEastAsia" w:hAnsi="Bahnschrift" w:cs="Helvetica"/>
              <w:color w:val="auto"/>
              <w:sz w:val="32"/>
              <w:szCs w:val="32"/>
              <w:u w:val="none"/>
            </w:rPr>
          </w:rPrChange>
        </w:rPr>
        <w:pPrChange w:id="1135" w:author="HAMLILI Fatima zohra" w:date="2021-12-27T10:00:00Z">
          <w:pPr>
            <w:pStyle w:val="ListParagraph"/>
            <w:spacing w:line="240" w:lineRule="auto"/>
            <w:ind w:left="0"/>
          </w:pPr>
        </w:pPrChange>
      </w:pPr>
      <w:ins w:id="1136" w:author="HAMLILI Fatima zohra" w:date="2021-12-09T11:35:00Z">
        <w:r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37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 xml:space="preserve">Cette section concernera le test de </w:t>
        </w:r>
      </w:ins>
      <w:ins w:id="1138" w:author="HAMLILI Fatima zohra" w:date="2021-12-09T11:36:00Z">
        <w:r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39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>tous scénari</w:t>
        </w:r>
      </w:ins>
      <w:ins w:id="1140" w:author="HAMLILI Fatima zohra" w:date="2021-12-09T11:38:00Z">
        <w:r w:rsidR="005736A0"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41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>o</w:t>
        </w:r>
      </w:ins>
      <w:ins w:id="1142" w:author="HAMLILI Fatima zohra" w:date="2021-12-09T11:39:00Z">
        <w:r w:rsidR="005736A0"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43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>s</w:t>
        </w:r>
      </w:ins>
      <w:ins w:id="1144" w:author="HAMLILI Fatima zohra" w:date="2021-12-09T11:38:00Z">
        <w:r w:rsidR="005736A0"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45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 xml:space="preserve"> qui</w:t>
        </w:r>
      </w:ins>
      <w:ins w:id="1146" w:author="HAMLILI Fatima zohra" w:date="2021-12-09T11:39:00Z">
        <w:r w:rsidR="005736A0"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47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 xml:space="preserve"> ne</w:t>
        </w:r>
      </w:ins>
      <w:ins w:id="1148" w:author="HAMLILI Fatima zohra" w:date="2021-12-09T11:38:00Z">
        <w:r w:rsidR="005736A0"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49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 xml:space="preserve"> conduisent </w:t>
        </w:r>
      </w:ins>
      <w:ins w:id="1150" w:author="HAMLILI Fatima zohra" w:date="2021-12-09T11:39:00Z">
        <w:r w:rsidR="005736A0"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51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>pas à la création ou la mise à jour effective d’une application. Etant entendu que l</w:t>
        </w:r>
      </w:ins>
      <w:ins w:id="1152" w:author="HAMLILI Fatima zohra" w:date="2021-12-09T11:40:00Z">
        <w:r w:rsidR="005736A0"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53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>a fonction de création des applications est correcte suite à la création des 6 applications dans la première section de ce document.</w:t>
        </w:r>
      </w:ins>
      <w:ins w:id="1154" w:author="HAMLILI Fatima zohra" w:date="2021-12-09T11:36:00Z">
        <w:r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55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 xml:space="preserve"> </w:t>
        </w:r>
      </w:ins>
    </w:p>
    <w:p w14:paraId="5FBECF6F" w14:textId="6FCFF88F" w:rsidR="005736A0" w:rsidRPr="005B0899" w:rsidRDefault="005736A0">
      <w:pPr>
        <w:pStyle w:val="ListParagraph"/>
        <w:spacing w:line="240" w:lineRule="auto"/>
        <w:ind w:left="0"/>
        <w:jc w:val="both"/>
        <w:rPr>
          <w:ins w:id="1156" w:author="HAMLILI Fatima zohra" w:date="2021-12-09T11:41:00Z"/>
          <w:rStyle w:val="Hyperlink"/>
          <w:rFonts w:asciiTheme="majorHAnsi" w:hAnsiTheme="majorHAnsi" w:cstheme="majorHAnsi"/>
          <w:color w:val="auto"/>
          <w:u w:val="none"/>
          <w:rPrChange w:id="1157" w:author="HAMLILI Fatima zohra" w:date="2022-03-31T15:30:00Z">
            <w:rPr>
              <w:ins w:id="1158" w:author="HAMLILI Fatima zohra" w:date="2021-12-09T11:41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159" w:author="HAMLILI Fatima zohra" w:date="2021-12-27T10:00:00Z">
          <w:pPr>
            <w:pStyle w:val="ListParagraph"/>
            <w:spacing w:line="240" w:lineRule="auto"/>
            <w:ind w:left="0"/>
          </w:pPr>
        </w:pPrChange>
      </w:pPr>
    </w:p>
    <w:p w14:paraId="187F83C2" w14:textId="182E1BDE" w:rsidR="005736A0" w:rsidRPr="005B0899" w:rsidRDefault="005736A0">
      <w:pPr>
        <w:pStyle w:val="ListParagraph"/>
        <w:spacing w:line="240" w:lineRule="auto"/>
        <w:ind w:left="0"/>
        <w:jc w:val="both"/>
        <w:rPr>
          <w:ins w:id="1160" w:author="HAMLILI Fatima zohra" w:date="2021-12-09T11:42:00Z"/>
          <w:rStyle w:val="Hyperlink"/>
          <w:rFonts w:asciiTheme="majorHAnsi" w:hAnsiTheme="majorHAnsi" w:cstheme="majorHAnsi"/>
          <w:color w:val="auto"/>
          <w:u w:val="none"/>
          <w:rPrChange w:id="1161" w:author="HAMLILI Fatima zohra" w:date="2022-03-31T15:30:00Z">
            <w:rPr>
              <w:ins w:id="1162" w:author="HAMLILI Fatima zohra" w:date="2021-12-09T11:42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163" w:author="HAMLILI Fatima zohra" w:date="2021-12-27T10:00:00Z">
          <w:pPr>
            <w:pStyle w:val="ListParagraph"/>
            <w:spacing w:line="240" w:lineRule="auto"/>
            <w:ind w:left="0"/>
          </w:pPr>
        </w:pPrChange>
      </w:pPr>
      <w:ins w:id="1164" w:author="HAMLILI Fatima zohra" w:date="2021-12-09T11:41:00Z">
        <w:r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65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 xml:space="preserve">Préambule : connectez-vous en </w:t>
        </w:r>
      </w:ins>
      <w:ins w:id="1166" w:author="HAMLILI Fatima zohra" w:date="2021-12-09T11:42:00Z">
        <w:r w:rsidRPr="005B0899">
          <w:rPr>
            <w:rStyle w:val="Hyperlink"/>
            <w:rFonts w:asciiTheme="majorHAnsi" w:hAnsiTheme="majorHAnsi" w:cstheme="majorHAnsi"/>
            <w:color w:val="auto"/>
            <w:u w:val="none"/>
            <w:rPrChange w:id="1167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t>utilisant l’email et le mot de passe indiqués dans le tableau suivant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736A0" w:rsidRPr="005B0899" w14:paraId="54F14CF9" w14:textId="77777777" w:rsidTr="00404923">
        <w:trPr>
          <w:ins w:id="1168" w:author="HAMLILI Fatima zohra" w:date="2021-12-09T11:42:00Z"/>
        </w:trPr>
        <w:tc>
          <w:tcPr>
            <w:tcW w:w="5228" w:type="dxa"/>
          </w:tcPr>
          <w:p w14:paraId="59EF6D92" w14:textId="77777777" w:rsidR="005736A0" w:rsidRPr="005B0899" w:rsidRDefault="005736A0">
            <w:pPr>
              <w:jc w:val="both"/>
              <w:rPr>
                <w:ins w:id="1169" w:author="HAMLILI Fatima zohra" w:date="2021-12-09T11:42:00Z"/>
                <w:rStyle w:val="Hyperlink"/>
                <w:rFonts w:asciiTheme="majorHAnsi" w:hAnsiTheme="majorHAnsi" w:cstheme="majorHAnsi"/>
                <w:color w:val="auto"/>
                <w:u w:val="none"/>
                <w:rPrChange w:id="1170" w:author="HAMLILI Fatima zohra" w:date="2022-03-31T15:30:00Z">
                  <w:rPr>
                    <w:ins w:id="1171" w:author="HAMLILI Fatima zohra" w:date="2021-12-09T11:42:00Z"/>
                    <w:rStyle w:val="Hyperlink"/>
                    <w:rFonts w:ascii="Bahnschrift" w:hAnsi="Bahnschrift" w:cs="Helvetica"/>
                    <w:color w:val="auto"/>
                    <w:u w:val="none"/>
                  </w:rPr>
                </w:rPrChange>
              </w:rPr>
              <w:pPrChange w:id="1172" w:author="HAMLILI Fatima zohra" w:date="2021-12-27T10:00:00Z">
                <w:pPr/>
              </w:pPrChange>
            </w:pPr>
            <w:ins w:id="1173" w:author="HAMLILI Fatima zohra" w:date="2021-12-09T11:42:00Z">
              <w:r w:rsidRPr="005B0899">
                <w:rPr>
                  <w:rStyle w:val="Hyperlink"/>
                  <w:rFonts w:asciiTheme="majorHAnsi" w:hAnsiTheme="majorHAnsi" w:cstheme="majorHAnsi"/>
                  <w:color w:val="auto"/>
                  <w:u w:val="none"/>
                  <w:rPrChange w:id="1174" w:author="HAMLILI Fatima zohra" w:date="2022-03-31T15:30:00Z">
                    <w:rPr>
                      <w:rStyle w:val="Hyperlink"/>
                      <w:rFonts w:ascii="Bahnschrift" w:hAnsi="Bahnschrift" w:cs="Helvetica"/>
                      <w:color w:val="auto"/>
                      <w:u w:val="none"/>
                    </w:rPr>
                  </w:rPrChange>
                </w:rPr>
                <w:t>Email</w:t>
              </w:r>
            </w:ins>
          </w:p>
        </w:tc>
        <w:tc>
          <w:tcPr>
            <w:tcW w:w="5228" w:type="dxa"/>
          </w:tcPr>
          <w:p w14:paraId="514B6868" w14:textId="77777777" w:rsidR="005736A0" w:rsidRPr="005B0899" w:rsidRDefault="005736A0">
            <w:pPr>
              <w:jc w:val="both"/>
              <w:rPr>
                <w:ins w:id="1175" w:author="HAMLILI Fatima zohra" w:date="2021-12-09T11:42:00Z"/>
                <w:rStyle w:val="Hyperlink"/>
                <w:rFonts w:asciiTheme="majorHAnsi" w:hAnsiTheme="majorHAnsi" w:cstheme="majorHAnsi"/>
                <w:color w:val="auto"/>
                <w:u w:val="none"/>
                <w:rPrChange w:id="1176" w:author="HAMLILI Fatima zohra" w:date="2022-03-31T15:30:00Z">
                  <w:rPr>
                    <w:ins w:id="1177" w:author="HAMLILI Fatima zohra" w:date="2021-12-09T11:42:00Z"/>
                    <w:rStyle w:val="Hyperlink"/>
                    <w:rFonts w:ascii="Bahnschrift" w:hAnsi="Bahnschrift" w:cs="Helvetica"/>
                    <w:color w:val="auto"/>
                    <w:u w:val="none"/>
                  </w:rPr>
                </w:rPrChange>
              </w:rPr>
              <w:pPrChange w:id="1178" w:author="HAMLILI Fatima zohra" w:date="2021-12-27T10:00:00Z">
                <w:pPr/>
              </w:pPrChange>
            </w:pPr>
            <w:ins w:id="1179" w:author="HAMLILI Fatima zohra" w:date="2021-12-09T11:42:00Z">
              <w:r w:rsidRPr="005B0899">
                <w:rPr>
                  <w:rStyle w:val="Hyperlink"/>
                  <w:rFonts w:asciiTheme="majorHAnsi" w:hAnsiTheme="majorHAnsi" w:cstheme="majorHAnsi"/>
                  <w:color w:val="auto"/>
                  <w:u w:val="none"/>
                  <w:rPrChange w:id="1180" w:author="HAMLILI Fatima zohra" w:date="2022-03-31T15:30:00Z">
                    <w:rPr>
                      <w:rStyle w:val="Hyperlink"/>
                      <w:rFonts w:ascii="Bahnschrift" w:hAnsi="Bahnschrift" w:cs="Helvetica"/>
                      <w:color w:val="auto"/>
                      <w:u w:val="none"/>
                    </w:rPr>
                  </w:rPrChange>
                </w:rPr>
                <w:t>Mot de passe</w:t>
              </w:r>
            </w:ins>
          </w:p>
        </w:tc>
      </w:tr>
      <w:tr w:rsidR="005736A0" w:rsidRPr="005B0899" w14:paraId="6A59D37E" w14:textId="77777777" w:rsidTr="00404923">
        <w:trPr>
          <w:ins w:id="1181" w:author="HAMLILI Fatima zohra" w:date="2021-12-09T11:42:00Z"/>
        </w:trPr>
        <w:tc>
          <w:tcPr>
            <w:tcW w:w="5228" w:type="dxa"/>
          </w:tcPr>
          <w:p w14:paraId="4822DB93" w14:textId="77777777" w:rsidR="005736A0" w:rsidRPr="005B0899" w:rsidRDefault="005736A0">
            <w:pPr>
              <w:jc w:val="both"/>
              <w:rPr>
                <w:ins w:id="1182" w:author="HAMLILI Fatima zohra" w:date="2021-12-09T11:42:00Z"/>
                <w:rStyle w:val="Hyperlink"/>
                <w:rFonts w:asciiTheme="majorHAnsi" w:hAnsiTheme="majorHAnsi" w:cstheme="majorHAnsi"/>
                <w:color w:val="auto"/>
                <w:u w:val="none"/>
                <w:rPrChange w:id="1183" w:author="HAMLILI Fatima zohra" w:date="2022-03-31T15:30:00Z">
                  <w:rPr>
                    <w:ins w:id="1184" w:author="HAMLILI Fatima zohra" w:date="2021-12-09T11:42:00Z"/>
                    <w:rStyle w:val="Hyperlink"/>
                    <w:rFonts w:ascii="Bahnschrift" w:hAnsi="Bahnschrift" w:cs="Helvetica"/>
                    <w:color w:val="auto"/>
                    <w:u w:val="none"/>
                  </w:rPr>
                </w:rPrChange>
              </w:rPr>
              <w:pPrChange w:id="1185" w:author="HAMLILI Fatima zohra" w:date="2021-12-27T10:00:00Z">
                <w:pPr/>
              </w:pPrChange>
            </w:pPr>
            <w:ins w:id="1186" w:author="HAMLILI Fatima zohra" w:date="2021-12-09T11:42:00Z">
              <w:r w:rsidRPr="005B0899">
                <w:rPr>
                  <w:rFonts w:asciiTheme="majorHAnsi" w:hAnsiTheme="majorHAnsi" w:cstheme="majorHAnsi"/>
                  <w:color w:val="000000"/>
                  <w:rPrChange w:id="1187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user-1@atakam-technologie.com</w:t>
              </w:r>
            </w:ins>
          </w:p>
        </w:tc>
        <w:tc>
          <w:tcPr>
            <w:tcW w:w="5228" w:type="dxa"/>
          </w:tcPr>
          <w:p w14:paraId="7C4E7E8D" w14:textId="1EF37DEE" w:rsidR="005736A0" w:rsidRPr="005B0899" w:rsidRDefault="005736A0">
            <w:pPr>
              <w:jc w:val="both"/>
              <w:rPr>
                <w:ins w:id="1188" w:author="HAMLILI Fatima zohra" w:date="2021-12-09T11:42:00Z"/>
                <w:rStyle w:val="Hyperlink"/>
                <w:rFonts w:asciiTheme="majorHAnsi" w:hAnsiTheme="majorHAnsi" w:cstheme="majorHAnsi"/>
                <w:color w:val="auto"/>
                <w:u w:val="none"/>
                <w:rPrChange w:id="1189" w:author="HAMLILI Fatima zohra" w:date="2022-03-31T15:30:00Z">
                  <w:rPr>
                    <w:ins w:id="1190" w:author="HAMLILI Fatima zohra" w:date="2021-12-09T11:42:00Z"/>
                    <w:rStyle w:val="Hyperlink"/>
                    <w:rFonts w:ascii="Bahnschrift" w:hAnsi="Bahnschrift" w:cs="Helvetica"/>
                    <w:color w:val="auto"/>
                    <w:u w:val="none"/>
                  </w:rPr>
                </w:rPrChange>
              </w:rPr>
              <w:pPrChange w:id="1191" w:author="HAMLILI Fatima zohra" w:date="2021-12-27T10:00:00Z">
                <w:pPr/>
              </w:pPrChange>
            </w:pPr>
            <w:ins w:id="1192" w:author="HAMLILI Fatima zohra" w:date="2021-12-09T11:42:00Z">
              <w:r w:rsidRPr="005B0899">
                <w:rPr>
                  <w:rFonts w:asciiTheme="majorHAnsi" w:hAnsiTheme="majorHAnsi" w:cstheme="majorHAnsi"/>
                  <w:rPrChange w:id="1193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</w:t>
              </w:r>
            </w:ins>
            <w:ins w:id="1194" w:author="HAMLILI Fatima zohra" w:date="2021-12-09T11:43:00Z">
              <w:r w:rsidRPr="005B0899">
                <w:rPr>
                  <w:rFonts w:asciiTheme="majorHAnsi" w:hAnsiTheme="majorHAnsi" w:cstheme="majorHAnsi"/>
                  <w:rPrChange w:id="1195" w:author="HAMLILI Fatima zohra" w:date="2022-03-31T15:30:00Z">
                    <w:rPr>
                      <w:rFonts w:ascii="Bahnschrift" w:hAnsi="Bahnschrift"/>
                    </w:rPr>
                  </w:rPrChange>
                </w:rPr>
                <w:t>1</w:t>
              </w:r>
            </w:ins>
          </w:p>
        </w:tc>
      </w:tr>
    </w:tbl>
    <w:p w14:paraId="3BEFC267" w14:textId="77777777" w:rsidR="005736A0" w:rsidRPr="005B0899" w:rsidRDefault="005736A0">
      <w:pPr>
        <w:pStyle w:val="ListParagraph"/>
        <w:spacing w:line="240" w:lineRule="auto"/>
        <w:ind w:left="0"/>
        <w:jc w:val="both"/>
        <w:rPr>
          <w:rStyle w:val="Hyperlink"/>
          <w:rFonts w:asciiTheme="majorHAnsi" w:hAnsiTheme="majorHAnsi" w:cstheme="majorHAnsi"/>
          <w:color w:val="auto"/>
          <w:u w:val="none"/>
          <w:rPrChange w:id="1196" w:author="HAMLILI Fatima zohra" w:date="2022-03-31T15:30:00Z">
            <w:rPr>
              <w:rStyle w:val="Hyperlink"/>
              <w:rFonts w:ascii="Bahnschrift" w:hAnsi="Bahnschrift" w:cs="Helvetica"/>
              <w:b/>
              <w:bCs/>
              <w:color w:val="auto"/>
            </w:rPr>
          </w:rPrChange>
        </w:rPr>
        <w:pPrChange w:id="1197" w:author="HAMLILI Fatima zohra" w:date="2021-12-27T10:00:00Z">
          <w:pPr>
            <w:pStyle w:val="ListParagraph"/>
            <w:spacing w:line="240" w:lineRule="auto"/>
            <w:ind w:left="0"/>
          </w:pPr>
        </w:pPrChange>
      </w:pPr>
    </w:p>
    <w:p w14:paraId="4EFE66F7" w14:textId="51C0835D" w:rsidR="00971E70" w:rsidRPr="005B0899" w:rsidRDefault="00971E70">
      <w:pPr>
        <w:pStyle w:val="Heading2"/>
        <w:numPr>
          <w:ilvl w:val="0"/>
          <w:numId w:val="14"/>
        </w:numPr>
        <w:jc w:val="both"/>
        <w:rPr>
          <w:ins w:id="1198" w:author="HAMLILI Fatima zohra" w:date="2021-12-09T11:52:00Z"/>
          <w:rStyle w:val="Hyperlink"/>
          <w:rFonts w:eastAsiaTheme="minorHAnsi" w:cstheme="majorHAnsi"/>
          <w:color w:val="2F5496" w:themeColor="accent1" w:themeShade="BF"/>
          <w:sz w:val="22"/>
          <w:szCs w:val="22"/>
          <w:u w:val="none"/>
          <w:rPrChange w:id="1199" w:author="HAMLILI Fatima zohra" w:date="2022-03-31T15:30:00Z">
            <w:rPr>
              <w:ins w:id="1200" w:author="HAMLILI Fatima zohra" w:date="2021-12-09T11:52:00Z"/>
              <w:rStyle w:val="Hyperlink"/>
              <w:rFonts w:ascii="Bahnschrift" w:eastAsiaTheme="minorHAnsi" w:hAnsi="Bahnschrift" w:cs="Helvetica"/>
              <w:color w:val="2F5496" w:themeColor="accent1" w:themeShade="BF"/>
              <w:sz w:val="22"/>
              <w:szCs w:val="22"/>
              <w:u w:val="none"/>
            </w:rPr>
          </w:rPrChange>
        </w:rPr>
        <w:pPrChange w:id="1201" w:author="HAMLILI Fatima zohra" w:date="2021-12-27T10:00:00Z">
          <w:pPr>
            <w:pStyle w:val="Heading2"/>
            <w:numPr>
              <w:numId w:val="14"/>
            </w:numPr>
            <w:ind w:left="720" w:hanging="360"/>
          </w:pPr>
        </w:pPrChange>
      </w:pPr>
      <w:bookmarkStart w:id="1202" w:name="_Toc99633323"/>
      <w:r w:rsidRPr="005B0899">
        <w:rPr>
          <w:rStyle w:val="Hyperlink"/>
          <w:rFonts w:cstheme="majorHAnsi"/>
          <w:color w:val="2F5496" w:themeColor="accent1" w:themeShade="BF"/>
          <w:u w:val="none"/>
          <w:rPrChange w:id="1203" w:author="HAMLILI Fatima zohra" w:date="2022-03-31T15:30:00Z">
            <w:rPr>
              <w:rStyle w:val="Hyperlink"/>
              <w:rFonts w:ascii="Bahnschrift" w:hAnsi="Bahnschrift" w:cs="Helvetica"/>
              <w:color w:val="2F5496" w:themeColor="accent1" w:themeShade="BF"/>
              <w:u w:val="none"/>
            </w:rPr>
          </w:rPrChange>
        </w:rPr>
        <w:t>Création</w:t>
      </w:r>
      <w:ins w:id="1204" w:author="HAMLILI Fatima zohra" w:date="2021-12-09T12:16:00Z">
        <w:r w:rsidR="00BF6A69" w:rsidRPr="005B0899">
          <w:rPr>
            <w:rStyle w:val="Hyperlink"/>
            <w:rFonts w:cstheme="majorHAnsi"/>
            <w:color w:val="2F5496" w:themeColor="accent1" w:themeShade="BF"/>
            <w:u w:val="none"/>
            <w:rPrChange w:id="1205" w:author="HAMLILI Fatima zohra" w:date="2022-03-31T15:30:00Z">
              <w:rPr>
                <w:rStyle w:val="Hyperlink"/>
                <w:rFonts w:ascii="Bahnschrift" w:hAnsi="Bahnschrift" w:cs="Helvetica"/>
                <w:color w:val="2F5496" w:themeColor="accent1" w:themeShade="BF"/>
                <w:u w:val="none"/>
              </w:rPr>
            </w:rPrChange>
          </w:rPr>
          <w:t xml:space="preserve"> </w:t>
        </w:r>
        <w:r w:rsidR="00BF6A69" w:rsidRPr="005B0899">
          <w:rPr>
            <w:rFonts w:cstheme="majorHAnsi"/>
            <w:rPrChange w:id="1206" w:author="HAMLILI Fatima zohra" w:date="2022-03-31T15:30:00Z">
              <w:rPr>
                <w:rFonts w:ascii="Bahnschrift" w:hAnsi="Bahnschrift" w:cs="Helvetica"/>
              </w:rPr>
            </w:rPrChange>
          </w:rPr>
          <w:t>d’une application</w:t>
        </w:r>
      </w:ins>
      <w:bookmarkEnd w:id="1202"/>
    </w:p>
    <w:p w14:paraId="113B2418" w14:textId="4C61F72E" w:rsidR="000F6BCB" w:rsidRPr="005B0899" w:rsidRDefault="000F6BCB">
      <w:pPr>
        <w:jc w:val="both"/>
        <w:rPr>
          <w:ins w:id="1207" w:author="HAMLILI Fatima zohra" w:date="2021-12-09T11:47:00Z"/>
          <w:rFonts w:asciiTheme="majorHAnsi" w:hAnsiTheme="majorHAnsi" w:cstheme="majorHAnsi"/>
          <w:rPrChange w:id="1208" w:author="HAMLILI Fatima zohra" w:date="2022-03-31T15:30:00Z">
            <w:rPr>
              <w:ins w:id="1209" w:author="HAMLILI Fatima zohra" w:date="2021-12-09T11:47:00Z"/>
              <w:rStyle w:val="Hyperlink"/>
              <w:rFonts w:ascii="Bahnschrift" w:hAnsi="Bahnschrift" w:cs="Helvetica"/>
              <w:color w:val="2F5496" w:themeColor="accent1" w:themeShade="BF"/>
              <w:u w:val="none"/>
            </w:rPr>
          </w:rPrChange>
        </w:rPr>
        <w:pPrChange w:id="1210" w:author="HAMLILI Fatima zohra" w:date="2021-12-27T10:00:00Z">
          <w:pPr>
            <w:pStyle w:val="Heading2"/>
            <w:numPr>
              <w:numId w:val="14"/>
            </w:numPr>
            <w:ind w:left="720" w:hanging="360"/>
          </w:pPr>
        </w:pPrChange>
      </w:pPr>
      <w:ins w:id="1211" w:author="HAMLILI Fatima zohra" w:date="2021-12-09T11:52:00Z">
        <w:r w:rsidRPr="005B0899">
          <w:rPr>
            <w:rFonts w:asciiTheme="majorHAnsi" w:hAnsiTheme="majorHAnsi" w:cstheme="majorHAnsi"/>
            <w:highlight w:val="yellow"/>
            <w:rPrChange w:id="1212" w:author="HAMLILI Fatima zohra" w:date="2022-03-31T15:30:00Z">
              <w:rPr>
                <w:color w:val="0563C1" w:themeColor="hyperlink"/>
                <w:u w:val="single"/>
              </w:rPr>
            </w:rPrChange>
          </w:rPr>
          <w:t>Etape 1 : créer une application sans nom</w:t>
        </w:r>
      </w:ins>
    </w:p>
    <w:p w14:paraId="521B8C67" w14:textId="018414CC" w:rsidR="00AA3A9F" w:rsidRPr="005B0899" w:rsidRDefault="00AA3A9F">
      <w:pPr>
        <w:jc w:val="both"/>
        <w:rPr>
          <w:ins w:id="1213" w:author="HAMLILI Fatima zohra" w:date="2021-12-09T11:49:00Z"/>
          <w:rFonts w:asciiTheme="majorHAnsi" w:hAnsiTheme="majorHAnsi" w:cstheme="majorHAnsi"/>
          <w:rPrChange w:id="1214" w:author="HAMLILI Fatima zohra" w:date="2022-03-31T15:30:00Z">
            <w:rPr>
              <w:ins w:id="1215" w:author="HAMLILI Fatima zohra" w:date="2021-12-09T11:49:00Z"/>
              <w:rFonts w:ascii="Bahnschrift" w:hAnsi="Bahnschrift"/>
            </w:rPr>
          </w:rPrChange>
        </w:rPr>
        <w:pPrChange w:id="1216" w:author="HAMLILI Fatima zohra" w:date="2021-12-27T10:00:00Z">
          <w:pPr/>
        </w:pPrChange>
      </w:pPr>
      <w:ins w:id="1217" w:author="HAMLILI Fatima zohra" w:date="2021-12-09T11:47:00Z">
        <w:r w:rsidRPr="005B0899">
          <w:rPr>
            <w:rFonts w:asciiTheme="majorHAnsi" w:hAnsiTheme="majorHAnsi" w:cstheme="majorHAnsi"/>
            <w:u w:val="single"/>
            <w:rPrChange w:id="1218" w:author="HAMLILI Fatima zohra" w:date="2022-03-31T15:30:00Z">
              <w:rPr>
                <w:rFonts w:ascii="Bahnschrift" w:hAnsi="Bahnschrift"/>
              </w:rPr>
            </w:rPrChange>
          </w:rPr>
          <w:t>Opération</w:t>
        </w:r>
        <w:r w:rsidRPr="005B0899">
          <w:rPr>
            <w:rFonts w:asciiTheme="majorHAnsi" w:hAnsiTheme="majorHAnsi" w:cstheme="majorHAnsi"/>
            <w:rPrChange w:id="1219" w:author="HAMLILI Fatima zohra" w:date="2022-03-31T15:30:00Z">
              <w:rPr>
                <w:rFonts w:ascii="Bahnschrift" w:hAnsi="Bahnschrift"/>
              </w:rPr>
            </w:rPrChange>
          </w:rPr>
          <w:t> : créer 2 applications successivement</w:t>
        </w:r>
      </w:ins>
      <w:ins w:id="1220" w:author="HAMLILI Fatima zohra" w:date="2021-12-09T11:48:00Z">
        <w:r w:rsidRPr="005B0899">
          <w:rPr>
            <w:rFonts w:asciiTheme="majorHAnsi" w:hAnsiTheme="majorHAnsi" w:cstheme="majorHAnsi"/>
            <w:rPrChange w:id="1221" w:author="HAMLILI Fatima zohra" w:date="2022-03-31T15:30:00Z">
              <w:rPr>
                <w:rFonts w:ascii="Bahnschrift" w:hAnsi="Bahnschrift"/>
              </w:rPr>
            </w:rPrChange>
          </w:rPr>
          <w:t>,</w:t>
        </w:r>
      </w:ins>
      <w:ins w:id="1222" w:author="HAMLILI Fatima zohra" w:date="2021-12-09T11:47:00Z">
        <w:r w:rsidRPr="005B0899">
          <w:rPr>
            <w:rFonts w:asciiTheme="majorHAnsi" w:hAnsiTheme="majorHAnsi" w:cstheme="majorHAnsi"/>
            <w:rPrChange w:id="1223" w:author="HAMLILI Fatima zohra" w:date="2022-03-31T15:30:00Z">
              <w:rPr>
                <w:rFonts w:ascii="Bahnschrift" w:hAnsi="Bahnschrift"/>
              </w:rPr>
            </w:rPrChange>
          </w:rPr>
          <w:t xml:space="preserve"> en mode hors pro</w:t>
        </w:r>
      </w:ins>
      <w:ins w:id="1224" w:author="HAMLILI Fatima zohra" w:date="2021-12-09T11:48:00Z">
        <w:r w:rsidRPr="005B0899">
          <w:rPr>
            <w:rFonts w:asciiTheme="majorHAnsi" w:hAnsiTheme="majorHAnsi" w:cstheme="majorHAnsi"/>
            <w:rPrChange w:id="1225" w:author="HAMLILI Fatima zohra" w:date="2022-03-31T15:30:00Z">
              <w:rPr>
                <w:rFonts w:ascii="Bahnschrift" w:hAnsi="Bahnschrift"/>
              </w:rPr>
            </w:rPrChange>
          </w:rPr>
          <w:t xml:space="preserve">duction et en mode production, en laissant vide le champ </w:t>
        </w:r>
        <w:r w:rsidR="000F6BCB" w:rsidRPr="005B0899">
          <w:rPr>
            <w:rFonts w:asciiTheme="majorHAnsi" w:hAnsiTheme="majorHAnsi" w:cstheme="majorHAnsi"/>
            <w:i/>
            <w:iCs/>
            <w:rPrChange w:id="1226" w:author="HAMLILI Fatima zohra" w:date="2022-03-31T15:30:00Z">
              <w:rPr>
                <w:rFonts w:ascii="Bahnschrift" w:hAnsi="Bahnschrift"/>
              </w:rPr>
            </w:rPrChange>
          </w:rPr>
          <w:t>Nom de l'application</w:t>
        </w:r>
        <w:r w:rsidR="000F6BCB" w:rsidRPr="005B0899">
          <w:rPr>
            <w:rFonts w:asciiTheme="majorHAnsi" w:hAnsiTheme="majorHAnsi" w:cstheme="majorHAnsi"/>
            <w:i/>
            <w:iCs/>
            <w:rPrChange w:id="1227" w:author="HAMLILI Fatima zohra" w:date="2022-03-31T15:30:00Z">
              <w:rPr>
                <w:rFonts w:ascii="Bahnschrift" w:hAnsi="Bahnschrift"/>
                <w:i/>
                <w:iCs/>
              </w:rPr>
            </w:rPrChange>
          </w:rPr>
          <w:t xml:space="preserve">, </w:t>
        </w:r>
      </w:ins>
      <w:ins w:id="1228" w:author="HAMLILI Fatima zohra" w:date="2021-12-09T11:49:00Z">
        <w:r w:rsidR="000F6BCB" w:rsidRPr="005B0899">
          <w:rPr>
            <w:rFonts w:asciiTheme="majorHAnsi" w:hAnsiTheme="majorHAnsi" w:cstheme="majorHAnsi"/>
            <w:rPrChange w:id="1229" w:author="HAMLILI Fatima zohra" w:date="2022-03-31T15:30:00Z">
              <w:rPr>
                <w:rFonts w:ascii="Bahnschrift" w:hAnsi="Bahnschrift"/>
              </w:rPr>
            </w:rPrChange>
          </w:rPr>
          <w:t xml:space="preserve">puis </w:t>
        </w:r>
        <w:r w:rsidR="000F6BCB" w:rsidRPr="005B0899">
          <w:rPr>
            <w:rFonts w:asciiTheme="majorHAnsi" w:hAnsiTheme="majorHAnsi" w:cstheme="majorHAnsi"/>
            <w:i/>
            <w:iCs/>
            <w:rPrChange w:id="1230" w:author="HAMLILI Fatima zohra" w:date="2022-03-31T15:30:00Z">
              <w:rPr>
                <w:rFonts w:ascii="Bahnschrift" w:hAnsi="Bahnschrift"/>
              </w:rPr>
            </w:rPrChange>
          </w:rPr>
          <w:t>Enregistre</w:t>
        </w:r>
      </w:ins>
      <w:ins w:id="1231" w:author="HAMLILI Fatima zohra" w:date="2021-12-09T12:04:00Z">
        <w:r w:rsidR="0091413F" w:rsidRPr="005B0899">
          <w:rPr>
            <w:rFonts w:asciiTheme="majorHAnsi" w:hAnsiTheme="majorHAnsi" w:cstheme="majorHAnsi"/>
            <w:i/>
            <w:iCs/>
            <w:rPrChange w:id="1232" w:author="HAMLILI Fatima zohra" w:date="2022-03-31T15:30:00Z">
              <w:rPr>
                <w:rFonts w:ascii="Bahnschrift" w:hAnsi="Bahnschrift"/>
                <w:i/>
                <w:iCs/>
              </w:rPr>
            </w:rPrChange>
          </w:rPr>
          <w:t>r</w:t>
        </w:r>
      </w:ins>
      <w:ins w:id="1233" w:author="HAMLILI Fatima zohra" w:date="2021-12-09T11:49:00Z">
        <w:r w:rsidR="000F6BCB" w:rsidRPr="005B0899">
          <w:rPr>
            <w:rFonts w:asciiTheme="majorHAnsi" w:hAnsiTheme="majorHAnsi" w:cstheme="majorHAnsi"/>
            <w:rPrChange w:id="1234" w:author="HAMLILI Fatima zohra" w:date="2022-03-31T15:30:00Z">
              <w:rPr>
                <w:rFonts w:ascii="Bahnschrift" w:hAnsi="Bahnschrift"/>
              </w:rPr>
            </w:rPrChange>
          </w:rPr>
          <w:t>.</w:t>
        </w:r>
      </w:ins>
    </w:p>
    <w:p w14:paraId="0DCAC8F1" w14:textId="345CD59F" w:rsidR="000F6BCB" w:rsidRPr="005B0899" w:rsidRDefault="000F6BCB">
      <w:pPr>
        <w:jc w:val="both"/>
        <w:rPr>
          <w:ins w:id="1235" w:author="HAMLILI Fatima zohra" w:date="2021-12-09T11:51:00Z"/>
          <w:rFonts w:asciiTheme="majorHAnsi" w:hAnsiTheme="majorHAnsi" w:cstheme="majorHAnsi"/>
          <w:rPrChange w:id="1236" w:author="HAMLILI Fatima zohra" w:date="2022-03-31T15:30:00Z">
            <w:rPr>
              <w:ins w:id="1237" w:author="HAMLILI Fatima zohra" w:date="2021-12-09T11:51:00Z"/>
              <w:rFonts w:ascii="Bahnschrift" w:hAnsi="Bahnschrift"/>
            </w:rPr>
          </w:rPrChange>
        </w:rPr>
        <w:pPrChange w:id="1238" w:author="HAMLILI Fatima zohra" w:date="2021-12-27T10:00:00Z">
          <w:pPr/>
        </w:pPrChange>
      </w:pPr>
      <w:ins w:id="1239" w:author="HAMLILI Fatima zohra" w:date="2021-12-09T11:49:00Z">
        <w:r w:rsidRPr="005B0899">
          <w:rPr>
            <w:rFonts w:asciiTheme="majorHAnsi" w:hAnsiTheme="majorHAnsi" w:cstheme="majorHAnsi"/>
            <w:u w:val="single"/>
            <w:rPrChange w:id="1240" w:author="HAMLILI Fatima zohra" w:date="2022-03-31T15:30:00Z">
              <w:rPr>
                <w:rFonts w:ascii="Bahnschrift" w:hAnsi="Bahnschrift"/>
              </w:rPr>
            </w:rPrChange>
          </w:rPr>
          <w:t>Résultat attendu</w:t>
        </w:r>
        <w:r w:rsidRPr="005B0899">
          <w:rPr>
            <w:rFonts w:asciiTheme="majorHAnsi" w:hAnsiTheme="majorHAnsi" w:cstheme="majorHAnsi"/>
            <w:rPrChange w:id="1241" w:author="HAMLILI Fatima zohra" w:date="2022-03-31T15:30:00Z">
              <w:rPr>
                <w:rFonts w:ascii="Bahnschrift" w:hAnsi="Bahnschrift"/>
              </w:rPr>
            </w:rPrChange>
          </w:rPr>
          <w:t xml:space="preserve"> : pour les deux tentatives , vous devez obtenir le message d’erreur suivant </w:t>
        </w:r>
      </w:ins>
      <w:ins w:id="1242" w:author="HAMLILI Fatima zohra" w:date="2021-12-09T11:50:00Z">
        <w:r w:rsidRPr="005B0899">
          <w:rPr>
            <w:rFonts w:asciiTheme="majorHAnsi" w:hAnsiTheme="majorHAnsi" w:cstheme="majorHAnsi"/>
            <w:rPrChange w:id="1243" w:author="HAMLILI Fatima zohra" w:date="2022-03-31T15:30:00Z">
              <w:rPr>
                <w:rFonts w:ascii="Bahnschrift" w:hAnsi="Bahnschrift"/>
              </w:rPr>
            </w:rPrChange>
          </w:rPr>
          <w:t xml:space="preserve">« You must enter a </w:t>
        </w:r>
      </w:ins>
      <w:proofErr w:type="spellStart"/>
      <w:ins w:id="1244" w:author="HAMLILI Fatima zohra" w:date="2021-12-09T11:51:00Z">
        <w:r w:rsidRPr="005B0899">
          <w:rPr>
            <w:rFonts w:asciiTheme="majorHAnsi" w:hAnsiTheme="majorHAnsi" w:cstheme="majorHAnsi"/>
            <w:rPrChange w:id="1245" w:author="HAMLILI Fatima zohra" w:date="2022-03-31T15:30:00Z">
              <w:rPr>
                <w:rFonts w:ascii="Bahnschrift" w:hAnsi="Bahnschrift"/>
              </w:rPr>
            </w:rPrChange>
          </w:rPr>
          <w:t>name</w:t>
        </w:r>
        <w:proofErr w:type="spellEnd"/>
        <w:r w:rsidRPr="005B0899">
          <w:rPr>
            <w:rFonts w:asciiTheme="majorHAnsi" w:hAnsiTheme="majorHAnsi" w:cstheme="majorHAnsi"/>
            <w:rPrChange w:id="1246" w:author="HAMLILI Fatima zohra" w:date="2022-03-31T15:30:00Z">
              <w:rPr>
                <w:rFonts w:ascii="Bahnschrift" w:hAnsi="Bahnschrift"/>
              </w:rPr>
            </w:rPrChange>
          </w:rPr>
          <w:t> »</w:t>
        </w:r>
      </w:ins>
    </w:p>
    <w:p w14:paraId="687BFBF1" w14:textId="0E3E2DF3" w:rsidR="000F6BCB" w:rsidRPr="005B0899" w:rsidDel="00AE46B0" w:rsidRDefault="000F6BCB">
      <w:pPr>
        <w:jc w:val="both"/>
        <w:rPr>
          <w:del w:id="1247" w:author="HAMLILI Fatima zohra" w:date="2021-12-09T11:52:00Z"/>
          <w:rFonts w:asciiTheme="majorHAnsi" w:hAnsiTheme="majorHAnsi" w:cstheme="majorHAnsi"/>
          <w:rPrChange w:id="1248" w:author="HAMLILI Fatima zohra" w:date="2022-03-31T15:30:00Z">
            <w:rPr>
              <w:del w:id="1249" w:author="HAMLILI Fatima zohra" w:date="2021-12-09T11:52:00Z"/>
              <w:rFonts w:ascii="Bahnschrift" w:hAnsi="Bahnschrift"/>
            </w:rPr>
          </w:rPrChange>
        </w:rPr>
        <w:pPrChange w:id="1250" w:author="HAMLILI Fatima zohra" w:date="2021-12-27T10:00:00Z">
          <w:pPr/>
        </w:pPrChange>
      </w:pPr>
      <w:ins w:id="1251" w:author="HAMLILI Fatima zohra" w:date="2021-12-09T11:51:00Z">
        <w:r w:rsidRPr="005B0899">
          <w:rPr>
            <w:rFonts w:asciiTheme="majorHAnsi" w:hAnsiTheme="majorHAnsi" w:cstheme="majorHAnsi"/>
            <w:noProof/>
            <w:rPrChange w:id="1252" w:author="HAMLILI Fatima zohra" w:date="2022-03-31T15:30:00Z">
              <w:rPr>
                <w:rFonts w:ascii="Bahnschrift" w:hAnsi="Bahnschrift"/>
                <w:noProof/>
              </w:rPr>
            </w:rPrChange>
          </w:rPr>
          <w:drawing>
            <wp:inline distT="0" distB="0" distL="0" distR="0" wp14:anchorId="5B1044EA" wp14:editId="21849113">
              <wp:extent cx="3857625" cy="2962275"/>
              <wp:effectExtent l="19050" t="19050" r="28575" b="28575"/>
              <wp:docPr id="6" name="Picture 2" descr="Graphical user interface, text, application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15F22823-514C-48C7-9573-3D37F0A1E3F8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 2" descr="Graphical user interface, text, application&#10;&#10;Description automatically generated">
                        <a:extLst>
                          <a:ext uri="{FF2B5EF4-FFF2-40B4-BE49-F238E27FC236}">
                            <a16:creationId xmlns:a16="http://schemas.microsoft.com/office/drawing/2014/main" id="{15F22823-514C-48C7-9573-3D37F0A1E3F8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12"/>
                      <a:srcRect l="30938" t="15833" r="37422" b="40972"/>
                      <a:stretch/>
                    </pic:blipFill>
                    <pic:spPr>
                      <a:xfrm>
                        <a:off x="0" y="0"/>
                        <a:ext cx="3857625" cy="2962275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  <w:r w:rsidRPr="005B0899">
          <w:rPr>
            <w:rFonts w:asciiTheme="majorHAnsi" w:hAnsiTheme="majorHAnsi" w:cstheme="majorHAnsi"/>
            <w:noProof/>
            <w:rPrChange w:id="1253" w:author="HAMLILI Fatima zohra" w:date="2022-03-31T15:30:00Z">
              <w:rPr>
                <w:rFonts w:ascii="Bahnschrift" w:hAnsi="Bahnschrift"/>
                <w:noProof/>
              </w:rPr>
            </w:rPrChange>
          </w:rPr>
          <w:drawing>
            <wp:inline distT="0" distB="0" distL="0" distR="0" wp14:anchorId="64666526" wp14:editId="4743596B">
              <wp:extent cx="2305050" cy="533400"/>
              <wp:effectExtent l="19050" t="19050" r="19050" b="19050"/>
              <wp:docPr id="8" name="Picture 4" descr="Graphical user interface, text, application, email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41A0247A-2BAF-4C08-875D-7016D6E79B7F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Picture 4" descr="Graphical user interface, text, application, email&#10;&#10;Description automatically generated">
                        <a:extLst>
                          <a:ext uri="{FF2B5EF4-FFF2-40B4-BE49-F238E27FC236}">
                            <a16:creationId xmlns:a16="http://schemas.microsoft.com/office/drawing/2014/main" id="{41A0247A-2BAF-4C08-875D-7016D6E79B7F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13"/>
                      <a:srcRect l="860" t="85972" r="80234" b="6250"/>
                      <a:stretch/>
                    </pic:blipFill>
                    <pic:spPr>
                      <a:xfrm>
                        <a:off x="0" y="0"/>
                        <a:ext cx="2305050" cy="53340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02757C60" w14:textId="6FCA4575" w:rsidR="00AE46B0" w:rsidRPr="005B0899" w:rsidRDefault="00AE46B0">
      <w:pPr>
        <w:jc w:val="both"/>
        <w:rPr>
          <w:ins w:id="1254" w:author="HAMLILI Fatima zohra" w:date="2021-12-09T11:54:00Z"/>
          <w:rFonts w:asciiTheme="majorHAnsi" w:hAnsiTheme="majorHAnsi" w:cstheme="majorHAnsi"/>
          <w:rPrChange w:id="1255" w:author="HAMLILI Fatima zohra" w:date="2022-03-31T15:30:00Z">
            <w:rPr>
              <w:ins w:id="1256" w:author="HAMLILI Fatima zohra" w:date="2021-12-09T11:54:00Z"/>
              <w:rFonts w:ascii="Bahnschrift" w:hAnsi="Bahnschrift"/>
            </w:rPr>
          </w:rPrChange>
        </w:rPr>
        <w:pPrChange w:id="1257" w:author="HAMLILI Fatima zohra" w:date="2021-12-27T10:00:00Z">
          <w:pPr/>
        </w:pPrChange>
      </w:pPr>
    </w:p>
    <w:p w14:paraId="3DD78ADF" w14:textId="64F01D58" w:rsidR="00AE46B0" w:rsidRPr="005B0899" w:rsidRDefault="00AE46B0">
      <w:pPr>
        <w:jc w:val="both"/>
        <w:rPr>
          <w:ins w:id="1258" w:author="HAMLILI Fatima zohra" w:date="2021-12-09T11:59:00Z"/>
          <w:rFonts w:asciiTheme="majorHAnsi" w:hAnsiTheme="majorHAnsi" w:cstheme="majorHAnsi"/>
          <w:i/>
          <w:iCs/>
          <w:rPrChange w:id="1259" w:author="HAMLILI Fatima zohra" w:date="2022-03-31T15:30:00Z">
            <w:rPr>
              <w:ins w:id="1260" w:author="HAMLILI Fatima zohra" w:date="2021-12-09T11:59:00Z"/>
              <w:rFonts w:ascii="Bahnschrift" w:hAnsi="Bahnschrift"/>
              <w:i/>
              <w:iCs/>
            </w:rPr>
          </w:rPrChange>
        </w:rPr>
        <w:pPrChange w:id="1261" w:author="HAMLILI Fatima zohra" w:date="2021-12-27T10:00:00Z">
          <w:pPr/>
        </w:pPrChange>
      </w:pPr>
      <w:ins w:id="1262" w:author="HAMLILI Fatima zohra" w:date="2021-12-09T11:54:00Z">
        <w:r w:rsidRPr="005B0899">
          <w:rPr>
            <w:rFonts w:asciiTheme="majorHAnsi" w:hAnsiTheme="majorHAnsi" w:cstheme="majorHAnsi"/>
            <w:highlight w:val="yellow"/>
            <w:rPrChange w:id="1263" w:author="HAMLILI Fatima zohra" w:date="2022-03-31T15:30:00Z">
              <w:rPr>
                <w:rFonts w:ascii="Bahnschrift" w:hAnsi="Bahnschrift"/>
              </w:rPr>
            </w:rPrChange>
          </w:rPr>
          <w:t>Etape 2 : créer une application en</w:t>
        </w:r>
      </w:ins>
      <w:ins w:id="1264" w:author="HAMLILI Fatima zohra" w:date="2021-12-09T11:58:00Z">
        <w:r w:rsidRPr="005B0899">
          <w:rPr>
            <w:rFonts w:asciiTheme="majorHAnsi" w:hAnsiTheme="majorHAnsi" w:cstheme="majorHAnsi"/>
            <w:highlight w:val="yellow"/>
            <w:rPrChange w:id="1265" w:author="HAMLILI Fatima zohra" w:date="2022-03-31T15:30:00Z">
              <w:rPr>
                <w:rFonts w:ascii="Bahnschrift" w:hAnsi="Bahnschrift"/>
              </w:rPr>
            </w:rPrChange>
          </w:rPr>
          <w:t xml:space="preserve"> ne renseignant</w:t>
        </w:r>
      </w:ins>
      <w:ins w:id="1266" w:author="HAMLILI Fatima zohra" w:date="2021-12-27T15:31:00Z">
        <w:r w:rsidR="00F3422A" w:rsidRPr="005B0899">
          <w:rPr>
            <w:rFonts w:asciiTheme="majorHAnsi" w:hAnsiTheme="majorHAnsi" w:cstheme="majorHAnsi"/>
            <w:highlight w:val="yellow"/>
            <w:rPrChange w:id="1267" w:author="HAMLILI Fatima zohra" w:date="2022-03-31T15:30:00Z">
              <w:rPr>
                <w:rFonts w:ascii="Bahnschrift" w:hAnsi="Bahnschrift"/>
              </w:rPr>
            </w:rPrChange>
          </w:rPr>
          <w:t xml:space="preserve"> pas</w:t>
        </w:r>
      </w:ins>
      <w:ins w:id="1268" w:author="HAMLILI Fatima zohra" w:date="2021-12-09T11:58:00Z">
        <w:r w:rsidRPr="005B0899">
          <w:rPr>
            <w:rFonts w:asciiTheme="majorHAnsi" w:hAnsiTheme="majorHAnsi" w:cstheme="majorHAnsi"/>
            <w:highlight w:val="yellow"/>
            <w:rPrChange w:id="1269" w:author="HAMLILI Fatima zohra" w:date="2022-03-31T15:30:00Z">
              <w:rPr>
                <w:rFonts w:ascii="Bahnschrift" w:hAnsi="Bahnschrift"/>
              </w:rPr>
            </w:rPrChange>
          </w:rPr>
          <w:t xml:space="preserve"> </w:t>
        </w:r>
      </w:ins>
      <w:ins w:id="1270" w:author="HAMLILI Fatima zohra" w:date="2021-12-09T11:59:00Z">
        <w:r w:rsidR="00C9033D" w:rsidRPr="005B0899">
          <w:rPr>
            <w:rFonts w:asciiTheme="majorHAnsi" w:hAnsiTheme="majorHAnsi" w:cstheme="majorHAnsi"/>
            <w:highlight w:val="yellow"/>
            <w:rPrChange w:id="1271" w:author="HAMLILI Fatima zohra" w:date="2022-03-31T15:30:00Z">
              <w:rPr>
                <w:rFonts w:ascii="Bahnschrift" w:hAnsi="Bahnschrift"/>
              </w:rPr>
            </w:rPrChange>
          </w:rPr>
          <w:t xml:space="preserve">les seuils </w:t>
        </w:r>
        <w:proofErr w:type="spellStart"/>
        <w:r w:rsidR="00C9033D" w:rsidRPr="005B0899">
          <w:rPr>
            <w:rFonts w:asciiTheme="majorHAnsi" w:hAnsiTheme="majorHAnsi" w:cstheme="majorHAnsi"/>
            <w:i/>
            <w:iCs/>
            <w:highlight w:val="yellow"/>
            <w:rPrChange w:id="1272" w:author="HAMLILI Fatima zohra" w:date="2022-03-31T15:30:00Z">
              <w:rPr>
                <w:rFonts w:ascii="Bahnschrift" w:hAnsi="Bahnschrift"/>
              </w:rPr>
            </w:rPrChange>
          </w:rPr>
          <w:t>apdex</w:t>
        </w:r>
        <w:proofErr w:type="spellEnd"/>
      </w:ins>
    </w:p>
    <w:p w14:paraId="4FFB2DF3" w14:textId="3EE39154" w:rsidR="00C9033D" w:rsidRPr="005B0899" w:rsidRDefault="00C9033D">
      <w:pPr>
        <w:jc w:val="both"/>
        <w:rPr>
          <w:ins w:id="1273" w:author="HAMLILI Fatima zohra" w:date="2021-12-09T12:04:00Z"/>
          <w:rFonts w:asciiTheme="majorHAnsi" w:hAnsiTheme="majorHAnsi" w:cstheme="majorHAnsi"/>
          <w:i/>
          <w:iCs/>
          <w:rPrChange w:id="1274" w:author="HAMLILI Fatima zohra" w:date="2022-03-31T15:30:00Z">
            <w:rPr>
              <w:ins w:id="1275" w:author="HAMLILI Fatima zohra" w:date="2021-12-09T12:04:00Z"/>
              <w:rFonts w:ascii="Bahnschrift" w:hAnsi="Bahnschrift"/>
              <w:i/>
              <w:iCs/>
            </w:rPr>
          </w:rPrChange>
        </w:rPr>
        <w:pPrChange w:id="1276" w:author="HAMLILI Fatima zohra" w:date="2021-12-27T10:00:00Z">
          <w:pPr/>
        </w:pPrChange>
      </w:pPr>
      <w:ins w:id="1277" w:author="HAMLILI Fatima zohra" w:date="2021-12-09T11:59:00Z">
        <w:r w:rsidRPr="005B0899">
          <w:rPr>
            <w:rFonts w:asciiTheme="majorHAnsi" w:hAnsiTheme="majorHAnsi" w:cstheme="majorHAnsi"/>
            <w:u w:val="single"/>
            <w:rPrChange w:id="1278" w:author="HAMLILI Fatima zohra" w:date="2022-03-31T15:30:00Z">
              <w:rPr>
                <w:rFonts w:ascii="Bahnschrift" w:hAnsi="Bahnschrift"/>
              </w:rPr>
            </w:rPrChange>
          </w:rPr>
          <w:t>Opération</w:t>
        </w:r>
        <w:r w:rsidRPr="005B0899">
          <w:rPr>
            <w:rFonts w:asciiTheme="majorHAnsi" w:hAnsiTheme="majorHAnsi" w:cstheme="majorHAnsi"/>
            <w:rPrChange w:id="1279" w:author="HAMLILI Fatima zohra" w:date="2022-03-31T15:30:00Z">
              <w:rPr>
                <w:rFonts w:ascii="Bahnschrift" w:hAnsi="Bahnschrift"/>
              </w:rPr>
            </w:rPrChange>
          </w:rPr>
          <w:t xml:space="preserve"> : comme dans la section précédente, créer </w:t>
        </w:r>
      </w:ins>
      <w:ins w:id="1280" w:author="HAMLILI Fatima zohra" w:date="2021-12-09T12:00:00Z">
        <w:r w:rsidRPr="005B0899">
          <w:rPr>
            <w:rFonts w:asciiTheme="majorHAnsi" w:hAnsiTheme="majorHAnsi" w:cstheme="majorHAnsi"/>
            <w:rPrChange w:id="1281" w:author="HAMLILI Fatima zohra" w:date="2022-03-31T15:30:00Z">
              <w:rPr>
                <w:rFonts w:ascii="Bahnschrift" w:hAnsi="Bahnschrift"/>
              </w:rPr>
            </w:rPrChange>
          </w:rPr>
          <w:t xml:space="preserve">successivement deux applications, en mode production et hors production. </w:t>
        </w:r>
      </w:ins>
      <w:ins w:id="1282" w:author="HAMLILI Fatima zohra" w:date="2021-12-09T12:01:00Z">
        <w:r w:rsidRPr="005B0899">
          <w:rPr>
            <w:rFonts w:asciiTheme="majorHAnsi" w:hAnsiTheme="majorHAnsi" w:cstheme="majorHAnsi"/>
            <w:rPrChange w:id="1283" w:author="HAMLILI Fatima zohra" w:date="2022-03-31T15:30:00Z">
              <w:rPr>
                <w:rFonts w:ascii="Bahnschrift" w:hAnsi="Bahnschrift"/>
              </w:rPr>
            </w:rPrChange>
          </w:rPr>
          <w:t xml:space="preserve">Entrer dans le champ </w:t>
        </w:r>
        <w:r w:rsidRPr="005B0899">
          <w:rPr>
            <w:rFonts w:asciiTheme="majorHAnsi" w:hAnsiTheme="majorHAnsi" w:cstheme="majorHAnsi"/>
            <w:i/>
            <w:iCs/>
            <w:rPrChange w:id="1284" w:author="HAMLILI Fatima zohra" w:date="2022-03-31T15:30:00Z">
              <w:rPr>
                <w:rFonts w:ascii="Bahnschrift" w:hAnsi="Bahnschrift"/>
              </w:rPr>
            </w:rPrChange>
          </w:rPr>
          <w:t>Nom de l’application</w:t>
        </w:r>
        <w:r w:rsidRPr="005B0899">
          <w:rPr>
            <w:rFonts w:asciiTheme="majorHAnsi" w:hAnsiTheme="majorHAnsi" w:cstheme="majorHAnsi"/>
            <w:rPrChange w:id="1285" w:author="HAMLILI Fatima zohra" w:date="2022-03-31T15:30:00Z">
              <w:rPr>
                <w:rFonts w:ascii="Bahnschrift" w:hAnsi="Bahnschrift"/>
              </w:rPr>
            </w:rPrChange>
          </w:rPr>
          <w:t xml:space="preserve">, </w:t>
        </w:r>
      </w:ins>
      <w:ins w:id="1286" w:author="HAMLILI Fatima zohra" w:date="2021-12-09T12:02:00Z">
        <w:r w:rsidRPr="005B0899">
          <w:rPr>
            <w:rFonts w:asciiTheme="majorHAnsi" w:hAnsiTheme="majorHAnsi" w:cstheme="majorHAnsi"/>
            <w:rPrChange w:id="1287" w:author="HAMLILI Fatima zohra" w:date="2022-03-31T15:30:00Z">
              <w:rPr>
                <w:rFonts w:ascii="Bahnschrift" w:hAnsi="Bahnschrift"/>
              </w:rPr>
            </w:rPrChange>
          </w:rPr>
          <w:t>user-1-app-3 et user-1-app-4</w:t>
        </w:r>
      </w:ins>
      <w:ins w:id="1288" w:author="HAMLILI Fatima zohra" w:date="2021-12-27T15:32:00Z">
        <w:r w:rsidR="00F3422A" w:rsidRPr="005B0899">
          <w:rPr>
            <w:rFonts w:asciiTheme="majorHAnsi" w:hAnsiTheme="majorHAnsi" w:cstheme="majorHAnsi"/>
            <w:rPrChange w:id="1289" w:author="HAMLILI Fatima zohra" w:date="2022-03-31T15:30:00Z">
              <w:rPr>
                <w:rFonts w:ascii="Bahnschrift" w:hAnsi="Bahnschrift"/>
              </w:rPr>
            </w:rPrChange>
          </w:rPr>
          <w:t xml:space="preserve"> respectivement pour les deux modes </w:t>
        </w:r>
      </w:ins>
      <w:ins w:id="1290" w:author="HAMLILI Fatima zohra" w:date="2021-12-09T12:02:00Z">
        <w:r w:rsidRPr="005B0899">
          <w:rPr>
            <w:rFonts w:asciiTheme="majorHAnsi" w:hAnsiTheme="majorHAnsi" w:cstheme="majorHAnsi"/>
            <w:rPrChange w:id="1291" w:author="HAMLILI Fatima zohra" w:date="2022-03-31T15:30:00Z">
              <w:rPr>
                <w:rFonts w:ascii="Bahnschrift" w:hAnsi="Bahnschrift"/>
              </w:rPr>
            </w:rPrChange>
          </w:rPr>
          <w:t>puis</w:t>
        </w:r>
      </w:ins>
      <w:ins w:id="1292" w:author="HAMLILI Fatima zohra" w:date="2021-12-27T15:33:00Z">
        <w:r w:rsidR="00F3422A" w:rsidRPr="005B0899">
          <w:rPr>
            <w:rFonts w:asciiTheme="majorHAnsi" w:hAnsiTheme="majorHAnsi" w:cstheme="majorHAnsi"/>
            <w:rPrChange w:id="1293" w:author="HAMLILI Fatima zohra" w:date="2022-03-31T15:30:00Z">
              <w:rPr>
                <w:rFonts w:ascii="Bahnschrift" w:hAnsi="Bahnschrift"/>
              </w:rPr>
            </w:rPrChange>
          </w:rPr>
          <w:t xml:space="preserve"> à chaque fois</w:t>
        </w:r>
      </w:ins>
      <w:ins w:id="1294" w:author="HAMLILI Fatima zohra" w:date="2021-12-09T12:02:00Z">
        <w:r w:rsidRPr="005B0899">
          <w:rPr>
            <w:rFonts w:asciiTheme="majorHAnsi" w:hAnsiTheme="majorHAnsi" w:cstheme="majorHAnsi"/>
            <w:rPrChange w:id="1295" w:author="HAMLILI Fatima zohra" w:date="2022-03-31T15:30:00Z">
              <w:rPr>
                <w:rFonts w:ascii="Bahnschrift" w:hAnsi="Bahnschrift"/>
              </w:rPr>
            </w:rPrChange>
          </w:rPr>
          <w:t xml:space="preserve"> effacez les </w:t>
        </w:r>
      </w:ins>
      <w:ins w:id="1296" w:author="HAMLILI Fatima zohra" w:date="2021-12-09T12:03:00Z">
        <w:r w:rsidRPr="005B0899">
          <w:rPr>
            <w:rFonts w:asciiTheme="majorHAnsi" w:hAnsiTheme="majorHAnsi" w:cstheme="majorHAnsi"/>
            <w:rPrChange w:id="1297" w:author="HAMLILI Fatima zohra" w:date="2022-03-31T15:30:00Z">
              <w:rPr>
                <w:rFonts w:ascii="Bahnschrift" w:hAnsi="Bahnschrift"/>
              </w:rPr>
            </w:rPrChange>
          </w:rPr>
          <w:t xml:space="preserve">champs </w:t>
        </w:r>
        <w:r w:rsidRPr="005B0899">
          <w:rPr>
            <w:rFonts w:asciiTheme="majorHAnsi" w:hAnsiTheme="majorHAnsi" w:cstheme="majorHAnsi"/>
            <w:i/>
            <w:iCs/>
            <w:rPrChange w:id="1298" w:author="HAMLILI Fatima zohra" w:date="2022-03-31T15:30:00Z">
              <w:rPr>
                <w:rFonts w:ascii="Bahnschrift" w:hAnsi="Bahnschrift"/>
              </w:rPr>
            </w:rPrChange>
          </w:rPr>
          <w:t>Seuil APDEX Satisfaisant</w:t>
        </w:r>
        <w:r w:rsidRPr="005B0899">
          <w:rPr>
            <w:rFonts w:asciiTheme="majorHAnsi" w:hAnsiTheme="majorHAnsi" w:cstheme="majorHAnsi"/>
            <w:i/>
            <w:iCs/>
            <w:rPrChange w:id="1299" w:author="HAMLILI Fatima zohra" w:date="2022-03-31T15:30:00Z">
              <w:rPr>
                <w:rFonts w:ascii="Bahnschrift" w:hAnsi="Bahnschrift"/>
                <w:i/>
                <w:iCs/>
              </w:rPr>
            </w:rPrChange>
          </w:rPr>
          <w:t xml:space="preserve"> </w:t>
        </w:r>
        <w:r w:rsidRPr="005B0899">
          <w:rPr>
            <w:rFonts w:asciiTheme="majorHAnsi" w:hAnsiTheme="majorHAnsi" w:cstheme="majorHAnsi"/>
            <w:rPrChange w:id="1300" w:author="HAMLILI Fatima zohra" w:date="2022-03-31T15:30:00Z">
              <w:rPr>
                <w:rFonts w:ascii="Bahnschrift" w:hAnsi="Bahnschrift"/>
              </w:rPr>
            </w:rPrChange>
          </w:rPr>
          <w:t xml:space="preserve">et </w:t>
        </w:r>
        <w:r w:rsidRPr="005B0899">
          <w:rPr>
            <w:rFonts w:asciiTheme="majorHAnsi" w:hAnsiTheme="majorHAnsi" w:cstheme="majorHAnsi"/>
            <w:i/>
            <w:iCs/>
            <w:rPrChange w:id="1301" w:author="HAMLILI Fatima zohra" w:date="2022-03-31T15:30:00Z">
              <w:rPr>
                <w:rFonts w:ascii="Bahnschrift" w:hAnsi="Bahnschrift"/>
              </w:rPr>
            </w:rPrChange>
          </w:rPr>
          <w:t>Seuil APDEX Tolérable</w:t>
        </w:r>
        <w:r w:rsidRPr="005B0899">
          <w:rPr>
            <w:rFonts w:asciiTheme="majorHAnsi" w:hAnsiTheme="majorHAnsi" w:cstheme="majorHAnsi"/>
            <w:i/>
            <w:iCs/>
            <w:rPrChange w:id="1302" w:author="HAMLILI Fatima zohra" w:date="2022-03-31T15:30:00Z">
              <w:rPr>
                <w:rFonts w:ascii="Bahnschrift" w:hAnsi="Bahnschrift"/>
                <w:i/>
                <w:iCs/>
              </w:rPr>
            </w:rPrChange>
          </w:rPr>
          <w:t xml:space="preserve"> </w:t>
        </w:r>
        <w:r w:rsidR="0091413F" w:rsidRPr="005B0899">
          <w:rPr>
            <w:rFonts w:asciiTheme="majorHAnsi" w:hAnsiTheme="majorHAnsi" w:cstheme="majorHAnsi"/>
            <w:rPrChange w:id="1303" w:author="HAMLILI Fatima zohra" w:date="2022-03-31T15:30:00Z">
              <w:rPr>
                <w:rFonts w:ascii="Bahnschrift" w:hAnsi="Bahnschrift"/>
              </w:rPr>
            </w:rPrChange>
          </w:rPr>
          <w:t xml:space="preserve">et </w:t>
        </w:r>
      </w:ins>
      <w:ins w:id="1304" w:author="HAMLILI Fatima zohra" w:date="2021-12-09T12:04:00Z">
        <w:r w:rsidR="0091413F" w:rsidRPr="005B0899">
          <w:rPr>
            <w:rFonts w:asciiTheme="majorHAnsi" w:hAnsiTheme="majorHAnsi" w:cstheme="majorHAnsi"/>
            <w:i/>
            <w:iCs/>
            <w:rPrChange w:id="1305" w:author="HAMLILI Fatima zohra" w:date="2022-03-31T15:30:00Z">
              <w:rPr>
                <w:rFonts w:ascii="Bahnschrift" w:hAnsi="Bahnschrift"/>
              </w:rPr>
            </w:rPrChange>
          </w:rPr>
          <w:t>Enregistrer</w:t>
        </w:r>
        <w:r w:rsidR="0091413F" w:rsidRPr="005B0899">
          <w:rPr>
            <w:rFonts w:asciiTheme="majorHAnsi" w:hAnsiTheme="majorHAnsi" w:cstheme="majorHAnsi"/>
            <w:i/>
            <w:iCs/>
            <w:rPrChange w:id="1306" w:author="HAMLILI Fatima zohra" w:date="2022-03-31T15:30:00Z">
              <w:rPr>
                <w:rFonts w:ascii="Bahnschrift" w:hAnsi="Bahnschrift"/>
                <w:i/>
                <w:iCs/>
              </w:rPr>
            </w:rPrChange>
          </w:rPr>
          <w:t>.</w:t>
        </w:r>
      </w:ins>
    </w:p>
    <w:p w14:paraId="0324C153" w14:textId="303490A0" w:rsidR="0091413F" w:rsidRPr="005B0899" w:rsidRDefault="0091413F">
      <w:pPr>
        <w:jc w:val="both"/>
        <w:rPr>
          <w:ins w:id="1307" w:author="HAMLILI Fatima zohra" w:date="2021-12-09T12:05:00Z"/>
          <w:rFonts w:asciiTheme="majorHAnsi" w:hAnsiTheme="majorHAnsi" w:cstheme="majorHAnsi"/>
          <w:rPrChange w:id="1308" w:author="HAMLILI Fatima zohra" w:date="2022-03-31T15:30:00Z">
            <w:rPr>
              <w:ins w:id="1309" w:author="HAMLILI Fatima zohra" w:date="2021-12-09T12:05:00Z"/>
              <w:rFonts w:ascii="Bahnschrift" w:hAnsi="Bahnschrift"/>
            </w:rPr>
          </w:rPrChange>
        </w:rPr>
        <w:pPrChange w:id="1310" w:author="HAMLILI Fatima zohra" w:date="2021-12-27T10:00:00Z">
          <w:pPr/>
        </w:pPrChange>
      </w:pPr>
      <w:ins w:id="1311" w:author="HAMLILI Fatima zohra" w:date="2021-12-09T12:04:00Z">
        <w:r w:rsidRPr="005B0899">
          <w:rPr>
            <w:rFonts w:asciiTheme="majorHAnsi" w:hAnsiTheme="majorHAnsi" w:cstheme="majorHAnsi"/>
            <w:u w:val="single"/>
            <w:rPrChange w:id="1312" w:author="HAMLILI Fatima zohra" w:date="2022-03-31T15:30:00Z">
              <w:rPr>
                <w:rFonts w:ascii="Bahnschrift" w:hAnsi="Bahnschrift"/>
              </w:rPr>
            </w:rPrChange>
          </w:rPr>
          <w:t>Résultat attendu</w:t>
        </w:r>
        <w:r w:rsidRPr="005B0899">
          <w:rPr>
            <w:rFonts w:asciiTheme="majorHAnsi" w:hAnsiTheme="majorHAnsi" w:cstheme="majorHAnsi"/>
            <w:rPrChange w:id="1313" w:author="HAMLILI Fatima zohra" w:date="2022-03-31T15:30:00Z">
              <w:rPr>
                <w:rFonts w:ascii="Bahnschrift" w:hAnsi="Bahnschrift"/>
              </w:rPr>
            </w:rPrChange>
          </w:rPr>
          <w:t> : dans les deux cas vous aurez la création effective de l’appli</w:t>
        </w:r>
      </w:ins>
      <w:ins w:id="1314" w:author="HAMLILI Fatima zohra" w:date="2021-12-09T12:05:00Z">
        <w:r w:rsidRPr="005B0899">
          <w:rPr>
            <w:rFonts w:asciiTheme="majorHAnsi" w:hAnsiTheme="majorHAnsi" w:cstheme="majorHAnsi"/>
            <w:rPrChange w:id="1315" w:author="HAMLILI Fatima zohra" w:date="2022-03-31T15:30:00Z">
              <w:rPr>
                <w:rFonts w:ascii="Bahnschrift" w:hAnsi="Bahnschrift"/>
              </w:rPr>
            </w:rPrChange>
          </w:rPr>
          <w:t>cation avec les deux messages suivant :</w:t>
        </w:r>
      </w:ins>
    </w:p>
    <w:p w14:paraId="6B9D12BA" w14:textId="53E4D4D5" w:rsidR="0091413F" w:rsidRPr="005B0899" w:rsidRDefault="0091413F">
      <w:pPr>
        <w:jc w:val="both"/>
        <w:rPr>
          <w:ins w:id="1316" w:author="HAMLILI Fatima zohra" w:date="2021-12-09T12:05:00Z"/>
          <w:rFonts w:asciiTheme="majorHAnsi" w:hAnsiTheme="majorHAnsi" w:cstheme="majorHAnsi"/>
          <w:rPrChange w:id="1317" w:author="HAMLILI Fatima zohra" w:date="2022-03-31T15:30:00Z">
            <w:rPr>
              <w:ins w:id="1318" w:author="HAMLILI Fatima zohra" w:date="2021-12-09T12:05:00Z"/>
              <w:rFonts w:ascii="Bahnschrift" w:hAnsi="Bahnschrift"/>
            </w:rPr>
          </w:rPrChange>
        </w:rPr>
        <w:pPrChange w:id="1319" w:author="HAMLILI Fatima zohra" w:date="2021-12-27T10:00:00Z">
          <w:pPr/>
        </w:pPrChange>
      </w:pPr>
      <w:ins w:id="1320" w:author="HAMLILI Fatima zohra" w:date="2021-12-09T12:05:00Z">
        <w:r w:rsidRPr="005B0899">
          <w:rPr>
            <w:rFonts w:asciiTheme="majorHAnsi" w:hAnsiTheme="majorHAnsi" w:cstheme="majorHAnsi"/>
            <w:noProof/>
            <w:rPrChange w:id="1321" w:author="HAMLILI Fatima zohra" w:date="2022-03-31T15:30:00Z">
              <w:rPr>
                <w:rFonts w:ascii="Bahnschrift" w:hAnsi="Bahnschrift"/>
                <w:noProof/>
              </w:rPr>
            </w:rPrChange>
          </w:rPr>
          <w:drawing>
            <wp:inline distT="0" distB="0" distL="0" distR="0" wp14:anchorId="2D0AC620" wp14:editId="115F92B8">
              <wp:extent cx="4641318" cy="936576"/>
              <wp:effectExtent l="0" t="0" r="0" b="0"/>
              <wp:docPr id="13" name="Picture 12" descr="A picture containing text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63C49610-C0BF-4785-A26C-019688897DA3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Picture 12" descr="A picture containing text&#10;&#10;Description automatically generated">
                        <a:extLst>
                          <a:ext uri="{FF2B5EF4-FFF2-40B4-BE49-F238E27FC236}">
                            <a16:creationId xmlns:a16="http://schemas.microsoft.com/office/drawing/2014/main" id="{63C49610-C0BF-4785-A26C-019688897DA3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41318" cy="93657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CC5C76C" w14:textId="5B842DEE" w:rsidR="0091413F" w:rsidRPr="005B0899" w:rsidRDefault="0091413F">
      <w:pPr>
        <w:jc w:val="both"/>
        <w:rPr>
          <w:ins w:id="1322" w:author="HAMLILI Fatima zohra" w:date="2021-12-09T12:08:00Z"/>
          <w:rFonts w:asciiTheme="majorHAnsi" w:hAnsiTheme="majorHAnsi" w:cstheme="majorHAnsi"/>
          <w:rPrChange w:id="1323" w:author="HAMLILI Fatima zohra" w:date="2022-03-31T15:30:00Z">
            <w:rPr>
              <w:ins w:id="1324" w:author="HAMLILI Fatima zohra" w:date="2021-12-09T12:08:00Z"/>
              <w:rFonts w:ascii="Bahnschrift" w:hAnsi="Bahnschrift"/>
            </w:rPr>
          </w:rPrChange>
        </w:rPr>
        <w:pPrChange w:id="1325" w:author="HAMLILI Fatima zohra" w:date="2021-12-27T10:00:00Z">
          <w:pPr/>
        </w:pPrChange>
      </w:pPr>
      <w:ins w:id="1326" w:author="HAMLILI Fatima zohra" w:date="2021-12-09T12:07:00Z">
        <w:r w:rsidRPr="005B0899">
          <w:rPr>
            <w:rFonts w:asciiTheme="majorHAnsi" w:hAnsiTheme="majorHAnsi" w:cstheme="majorHAnsi"/>
            <w:highlight w:val="yellow"/>
            <w:rPrChange w:id="1327" w:author="HAMLILI Fatima zohra" w:date="2022-03-31T15:30:00Z">
              <w:rPr>
                <w:rFonts w:ascii="Bahnschrift" w:hAnsi="Bahnschrift"/>
              </w:rPr>
            </w:rPrChange>
          </w:rPr>
          <w:t xml:space="preserve">Etape 3 : créer une application en </w:t>
        </w:r>
      </w:ins>
      <w:ins w:id="1328" w:author="HAMLILI Fatima zohra" w:date="2021-12-09T12:08:00Z">
        <w:r w:rsidRPr="005B0899">
          <w:rPr>
            <w:rFonts w:asciiTheme="majorHAnsi" w:hAnsiTheme="majorHAnsi" w:cstheme="majorHAnsi"/>
            <w:highlight w:val="yellow"/>
            <w:rPrChange w:id="1329" w:author="HAMLILI Fatima zohra" w:date="2022-03-31T15:30:00Z">
              <w:rPr>
                <w:rFonts w:ascii="Bahnschrift" w:hAnsi="Bahnschrift"/>
              </w:rPr>
            </w:rPrChange>
          </w:rPr>
          <w:t xml:space="preserve">fixant les seuil </w:t>
        </w:r>
        <w:proofErr w:type="spellStart"/>
        <w:r w:rsidRPr="005B0899">
          <w:rPr>
            <w:rFonts w:asciiTheme="majorHAnsi" w:hAnsiTheme="majorHAnsi" w:cstheme="majorHAnsi"/>
            <w:i/>
            <w:iCs/>
            <w:highlight w:val="yellow"/>
            <w:rPrChange w:id="1330" w:author="HAMLILI Fatima zohra" w:date="2022-03-31T15:30:00Z">
              <w:rPr>
                <w:rFonts w:ascii="Bahnschrift" w:hAnsi="Bahnschrift"/>
              </w:rPr>
            </w:rPrChange>
          </w:rPr>
          <w:t>apdex</w:t>
        </w:r>
        <w:proofErr w:type="spellEnd"/>
        <w:r w:rsidRPr="005B0899">
          <w:rPr>
            <w:rFonts w:asciiTheme="majorHAnsi" w:hAnsiTheme="majorHAnsi" w:cstheme="majorHAnsi"/>
            <w:highlight w:val="yellow"/>
            <w:rPrChange w:id="1331" w:author="HAMLILI Fatima zohra" w:date="2022-03-31T15:30:00Z">
              <w:rPr>
                <w:rFonts w:ascii="Bahnschrift" w:hAnsi="Bahnschrift"/>
              </w:rPr>
            </w:rPrChange>
          </w:rPr>
          <w:t xml:space="preserve"> à 0</w:t>
        </w:r>
      </w:ins>
    </w:p>
    <w:p w14:paraId="78E2F2E0" w14:textId="0EE98AE9" w:rsidR="0091413F" w:rsidRPr="005B0899" w:rsidRDefault="0091413F">
      <w:pPr>
        <w:jc w:val="both"/>
        <w:rPr>
          <w:ins w:id="1332" w:author="HAMLILI Fatima zohra" w:date="2021-12-09T12:10:00Z"/>
          <w:rFonts w:asciiTheme="majorHAnsi" w:hAnsiTheme="majorHAnsi" w:cstheme="majorHAnsi"/>
          <w:i/>
          <w:iCs/>
          <w:rPrChange w:id="1333" w:author="HAMLILI Fatima zohra" w:date="2022-03-31T15:30:00Z">
            <w:rPr>
              <w:ins w:id="1334" w:author="HAMLILI Fatima zohra" w:date="2021-12-09T12:10:00Z"/>
              <w:rFonts w:ascii="Bahnschrift" w:hAnsi="Bahnschrift"/>
              <w:i/>
              <w:iCs/>
            </w:rPr>
          </w:rPrChange>
        </w:rPr>
        <w:pPrChange w:id="1335" w:author="HAMLILI Fatima zohra" w:date="2021-12-27T10:00:00Z">
          <w:pPr/>
        </w:pPrChange>
      </w:pPr>
      <w:ins w:id="1336" w:author="HAMLILI Fatima zohra" w:date="2021-12-09T12:08:00Z">
        <w:r w:rsidRPr="005B0899">
          <w:rPr>
            <w:rFonts w:asciiTheme="majorHAnsi" w:hAnsiTheme="majorHAnsi" w:cstheme="majorHAnsi"/>
            <w:u w:val="single"/>
            <w:rPrChange w:id="1337" w:author="HAMLILI Fatima zohra" w:date="2022-03-31T15:30:00Z">
              <w:rPr>
                <w:rFonts w:ascii="Bahnschrift" w:hAnsi="Bahnschrift"/>
              </w:rPr>
            </w:rPrChange>
          </w:rPr>
          <w:t>Opération</w:t>
        </w:r>
        <w:r w:rsidRPr="005B0899">
          <w:rPr>
            <w:rFonts w:asciiTheme="majorHAnsi" w:hAnsiTheme="majorHAnsi" w:cstheme="majorHAnsi"/>
            <w:rPrChange w:id="1338" w:author="HAMLILI Fatima zohra" w:date="2022-03-31T15:30:00Z">
              <w:rPr>
                <w:rFonts w:ascii="Bahnschrift" w:hAnsi="Bahnschrift"/>
              </w:rPr>
            </w:rPrChange>
          </w:rPr>
          <w:t xml:space="preserve"> : reproduire à l’identique les opérations de l’étape </w:t>
        </w:r>
      </w:ins>
      <w:ins w:id="1339" w:author="HAMLILI Fatima zohra" w:date="2021-12-09T12:09:00Z">
        <w:r w:rsidRPr="005B0899">
          <w:rPr>
            <w:rFonts w:asciiTheme="majorHAnsi" w:hAnsiTheme="majorHAnsi" w:cstheme="majorHAnsi"/>
            <w:rPrChange w:id="1340" w:author="HAMLILI Fatima zohra" w:date="2022-03-31T15:30:00Z">
              <w:rPr>
                <w:rFonts w:ascii="Bahnschrift" w:hAnsi="Bahnschrift"/>
              </w:rPr>
            </w:rPrChange>
          </w:rPr>
          <w:t xml:space="preserve">2 </w:t>
        </w:r>
      </w:ins>
      <w:ins w:id="1341" w:author="HAMLILI Fatima zohra" w:date="2021-12-09T12:10:00Z">
        <w:r w:rsidR="00A33FDD" w:rsidRPr="005B0899">
          <w:rPr>
            <w:rFonts w:asciiTheme="majorHAnsi" w:hAnsiTheme="majorHAnsi" w:cstheme="majorHAnsi"/>
            <w:rPrChange w:id="1342" w:author="HAMLILI Fatima zohra" w:date="2022-03-31T15:30:00Z">
              <w:rPr>
                <w:rFonts w:ascii="Bahnschrift" w:hAnsi="Bahnschrift"/>
              </w:rPr>
            </w:rPrChange>
          </w:rPr>
          <w:t xml:space="preserve">en </w:t>
        </w:r>
      </w:ins>
      <w:ins w:id="1343" w:author="HAMLILI Fatima zohra" w:date="2021-12-09T12:09:00Z">
        <w:r w:rsidRPr="005B0899">
          <w:rPr>
            <w:rFonts w:asciiTheme="majorHAnsi" w:hAnsiTheme="majorHAnsi" w:cstheme="majorHAnsi"/>
            <w:rPrChange w:id="1344" w:author="HAMLILI Fatima zohra" w:date="2022-03-31T15:30:00Z">
              <w:rPr>
                <w:rFonts w:ascii="Bahnschrift" w:hAnsi="Bahnschrift"/>
              </w:rPr>
            </w:rPrChange>
          </w:rPr>
          <w:t xml:space="preserve">changeant les noms des applications par </w:t>
        </w:r>
        <w:r w:rsidR="00A33FDD" w:rsidRPr="005B0899">
          <w:rPr>
            <w:rFonts w:asciiTheme="majorHAnsi" w:hAnsiTheme="majorHAnsi" w:cstheme="majorHAnsi"/>
            <w:rPrChange w:id="1345" w:author="HAMLILI Fatima zohra" w:date="2022-03-31T15:30:00Z">
              <w:rPr>
                <w:rFonts w:ascii="Bahnschrift" w:hAnsi="Bahnschrift"/>
              </w:rPr>
            </w:rPrChange>
          </w:rPr>
          <w:t>user-1-app-5 et user-1-app-6</w:t>
        </w:r>
      </w:ins>
      <w:ins w:id="1346" w:author="HAMLILI Fatima zohra" w:date="2021-12-09T12:10:00Z">
        <w:r w:rsidR="00A33FDD" w:rsidRPr="005B0899">
          <w:rPr>
            <w:rFonts w:asciiTheme="majorHAnsi" w:hAnsiTheme="majorHAnsi" w:cstheme="majorHAnsi"/>
            <w:rPrChange w:id="1347" w:author="HAMLILI Fatima zohra" w:date="2022-03-31T15:30:00Z">
              <w:rPr>
                <w:rFonts w:ascii="Bahnschrift" w:hAnsi="Bahnschrift"/>
              </w:rPr>
            </w:rPrChange>
          </w:rPr>
          <w:t xml:space="preserve"> et </w:t>
        </w:r>
      </w:ins>
      <w:ins w:id="1348" w:author="HAMLILI Fatima zohra" w:date="2021-12-09T12:09:00Z">
        <w:r w:rsidR="00A33FDD" w:rsidRPr="005B0899">
          <w:rPr>
            <w:rFonts w:asciiTheme="majorHAnsi" w:hAnsiTheme="majorHAnsi" w:cstheme="majorHAnsi"/>
            <w:rPrChange w:id="1349" w:author="HAMLILI Fatima zohra" w:date="2022-03-31T15:30:00Z">
              <w:rPr>
                <w:rFonts w:ascii="Bahnschrift" w:hAnsi="Bahnschrift"/>
              </w:rPr>
            </w:rPrChange>
          </w:rPr>
          <w:t>en renseignant 0 à chaque tentatives sur l</w:t>
        </w:r>
      </w:ins>
      <w:ins w:id="1350" w:author="HAMLILI Fatima zohra" w:date="2021-12-09T12:10:00Z">
        <w:r w:rsidR="00A33FDD" w:rsidRPr="005B0899">
          <w:rPr>
            <w:rFonts w:asciiTheme="majorHAnsi" w:hAnsiTheme="majorHAnsi" w:cstheme="majorHAnsi"/>
            <w:rPrChange w:id="1351" w:author="HAMLILI Fatima zohra" w:date="2022-03-31T15:30:00Z">
              <w:rPr>
                <w:rFonts w:ascii="Bahnschrift" w:hAnsi="Bahnschrift"/>
              </w:rPr>
            </w:rPrChange>
          </w:rPr>
          <w:t xml:space="preserve">es champs </w:t>
        </w:r>
        <w:r w:rsidR="00A33FDD" w:rsidRPr="005B0899">
          <w:rPr>
            <w:rFonts w:asciiTheme="majorHAnsi" w:hAnsiTheme="majorHAnsi" w:cstheme="majorHAnsi"/>
            <w:i/>
            <w:iCs/>
            <w:rPrChange w:id="1352" w:author="HAMLILI Fatima zohra" w:date="2022-03-31T15:30:00Z">
              <w:rPr>
                <w:rFonts w:ascii="Bahnschrift" w:hAnsi="Bahnschrift"/>
                <w:i/>
                <w:iCs/>
              </w:rPr>
            </w:rPrChange>
          </w:rPr>
          <w:t xml:space="preserve">Seuil APDEX Satisfaisant </w:t>
        </w:r>
        <w:r w:rsidR="00A33FDD" w:rsidRPr="005B0899">
          <w:rPr>
            <w:rFonts w:asciiTheme="majorHAnsi" w:hAnsiTheme="majorHAnsi" w:cstheme="majorHAnsi"/>
            <w:rPrChange w:id="1353" w:author="HAMLILI Fatima zohra" w:date="2022-03-31T15:30:00Z">
              <w:rPr>
                <w:rFonts w:ascii="Bahnschrift" w:hAnsi="Bahnschrift"/>
              </w:rPr>
            </w:rPrChange>
          </w:rPr>
          <w:t xml:space="preserve">et </w:t>
        </w:r>
        <w:r w:rsidR="00A33FDD" w:rsidRPr="005B0899">
          <w:rPr>
            <w:rFonts w:asciiTheme="majorHAnsi" w:hAnsiTheme="majorHAnsi" w:cstheme="majorHAnsi"/>
            <w:i/>
            <w:iCs/>
            <w:rPrChange w:id="1354" w:author="HAMLILI Fatima zohra" w:date="2022-03-31T15:30:00Z">
              <w:rPr>
                <w:rFonts w:ascii="Bahnschrift" w:hAnsi="Bahnschrift"/>
                <w:i/>
                <w:iCs/>
              </w:rPr>
            </w:rPrChange>
          </w:rPr>
          <w:t xml:space="preserve">Seuil APDEX Tolérable </w:t>
        </w:r>
        <w:r w:rsidR="00A33FDD" w:rsidRPr="005B0899">
          <w:rPr>
            <w:rFonts w:asciiTheme="majorHAnsi" w:hAnsiTheme="majorHAnsi" w:cstheme="majorHAnsi"/>
            <w:rPrChange w:id="1355" w:author="HAMLILI Fatima zohra" w:date="2022-03-31T15:30:00Z">
              <w:rPr>
                <w:rFonts w:ascii="Bahnschrift" w:hAnsi="Bahnschrift"/>
              </w:rPr>
            </w:rPrChange>
          </w:rPr>
          <w:t xml:space="preserve">puis </w:t>
        </w:r>
        <w:r w:rsidR="00A33FDD" w:rsidRPr="005B0899">
          <w:rPr>
            <w:rFonts w:asciiTheme="majorHAnsi" w:hAnsiTheme="majorHAnsi" w:cstheme="majorHAnsi"/>
            <w:i/>
            <w:iCs/>
            <w:rPrChange w:id="1356" w:author="HAMLILI Fatima zohra" w:date="2022-03-31T15:30:00Z">
              <w:rPr>
                <w:rFonts w:ascii="Bahnschrift" w:hAnsi="Bahnschrift"/>
                <w:i/>
                <w:iCs/>
              </w:rPr>
            </w:rPrChange>
          </w:rPr>
          <w:t>Enregistrer</w:t>
        </w:r>
      </w:ins>
    </w:p>
    <w:p w14:paraId="3082B51B" w14:textId="0FEF8D36" w:rsidR="00A33FDD" w:rsidRPr="005B0899" w:rsidRDefault="00A33FDD">
      <w:pPr>
        <w:jc w:val="both"/>
        <w:rPr>
          <w:ins w:id="1357" w:author="HAMLILI Fatima zohra" w:date="2021-12-09T12:14:00Z"/>
          <w:rFonts w:asciiTheme="majorHAnsi" w:hAnsiTheme="majorHAnsi" w:cstheme="majorHAnsi"/>
          <w:rPrChange w:id="1358" w:author="HAMLILI Fatima zohra" w:date="2022-03-31T15:30:00Z">
            <w:rPr>
              <w:ins w:id="1359" w:author="HAMLILI Fatima zohra" w:date="2021-12-09T12:14:00Z"/>
              <w:rFonts w:ascii="Bahnschrift" w:hAnsi="Bahnschrift"/>
            </w:rPr>
          </w:rPrChange>
        </w:rPr>
        <w:pPrChange w:id="1360" w:author="HAMLILI Fatima zohra" w:date="2021-12-27T10:00:00Z">
          <w:pPr/>
        </w:pPrChange>
      </w:pPr>
      <w:ins w:id="1361" w:author="HAMLILI Fatima zohra" w:date="2021-12-09T12:10:00Z">
        <w:r w:rsidRPr="005B0899">
          <w:rPr>
            <w:rFonts w:asciiTheme="majorHAnsi" w:hAnsiTheme="majorHAnsi" w:cstheme="majorHAnsi"/>
            <w:u w:val="single"/>
            <w:rPrChange w:id="1362" w:author="HAMLILI Fatima zohra" w:date="2022-03-31T15:30:00Z">
              <w:rPr>
                <w:rFonts w:ascii="Bahnschrift" w:hAnsi="Bahnschrift"/>
              </w:rPr>
            </w:rPrChange>
          </w:rPr>
          <w:t>Résultat</w:t>
        </w:r>
        <w:r w:rsidRPr="005B0899">
          <w:rPr>
            <w:rFonts w:asciiTheme="majorHAnsi" w:hAnsiTheme="majorHAnsi" w:cstheme="majorHAnsi"/>
            <w:rPrChange w:id="1363" w:author="HAMLILI Fatima zohra" w:date="2022-03-31T15:30:00Z">
              <w:rPr>
                <w:rFonts w:ascii="Bahnschrift" w:hAnsi="Bahnschrift"/>
              </w:rPr>
            </w:rPrChange>
          </w:rPr>
          <w:t xml:space="preserve"> : </w:t>
        </w:r>
      </w:ins>
      <w:ins w:id="1364" w:author="HAMLILI Fatima zohra" w:date="2021-12-09T12:13:00Z">
        <w:r w:rsidRPr="005B0899">
          <w:rPr>
            <w:rFonts w:asciiTheme="majorHAnsi" w:hAnsiTheme="majorHAnsi" w:cstheme="majorHAnsi"/>
            <w:rPrChange w:id="1365" w:author="HAMLILI Fatima zohra" w:date="2022-03-31T15:30:00Z">
              <w:rPr>
                <w:rFonts w:ascii="Bahnschrift" w:hAnsi="Bahnschrift"/>
              </w:rPr>
            </w:rPrChange>
          </w:rPr>
          <w:t>création effective de chaque application avec les seu</w:t>
        </w:r>
      </w:ins>
      <w:ins w:id="1366" w:author="HAMLILI Fatima zohra" w:date="2021-12-09T12:14:00Z">
        <w:r w:rsidRPr="005B0899">
          <w:rPr>
            <w:rFonts w:asciiTheme="majorHAnsi" w:hAnsiTheme="majorHAnsi" w:cstheme="majorHAnsi"/>
            <w:rPrChange w:id="1367" w:author="HAMLILI Fatima zohra" w:date="2022-03-31T15:30:00Z">
              <w:rPr>
                <w:rFonts w:ascii="Bahnschrift" w:hAnsi="Bahnschrift"/>
              </w:rPr>
            </w:rPrChange>
          </w:rPr>
          <w:t>ils automatiquement remis à leur valeur par défaut</w:t>
        </w:r>
      </w:ins>
    </w:p>
    <w:p w14:paraId="37D89564" w14:textId="673C8B1E" w:rsidR="00A33FDD" w:rsidRPr="005B0899" w:rsidRDefault="00A33FDD">
      <w:pPr>
        <w:jc w:val="both"/>
        <w:rPr>
          <w:ins w:id="1368" w:author="HAMLILI Fatima zohra" w:date="2021-12-09T11:54:00Z"/>
          <w:rFonts w:asciiTheme="majorHAnsi" w:hAnsiTheme="majorHAnsi" w:cstheme="majorHAnsi"/>
          <w:rPrChange w:id="1369" w:author="HAMLILI Fatima zohra" w:date="2022-03-31T15:30:00Z">
            <w:rPr>
              <w:ins w:id="1370" w:author="HAMLILI Fatima zohra" w:date="2021-12-09T11:54:00Z"/>
              <w:rStyle w:val="Hyperlink"/>
              <w:rFonts w:ascii="Bahnschrift" w:eastAsiaTheme="minorHAnsi" w:hAnsi="Bahnschrift" w:cs="Helvetica"/>
              <w:color w:val="2F5496" w:themeColor="accent1" w:themeShade="BF"/>
              <w:sz w:val="22"/>
              <w:szCs w:val="22"/>
              <w:u w:val="none"/>
            </w:rPr>
          </w:rPrChange>
        </w:rPr>
        <w:pPrChange w:id="1371" w:author="HAMLILI Fatima zohra" w:date="2021-12-27T10:00:00Z">
          <w:pPr>
            <w:pStyle w:val="Heading2"/>
            <w:numPr>
              <w:numId w:val="14"/>
            </w:numPr>
            <w:ind w:left="720" w:hanging="360"/>
          </w:pPr>
        </w:pPrChange>
      </w:pPr>
      <w:ins w:id="1372" w:author="HAMLILI Fatima zohra" w:date="2021-12-09T12:14:00Z">
        <w:r w:rsidRPr="005B0899">
          <w:rPr>
            <w:rFonts w:asciiTheme="majorHAnsi" w:hAnsiTheme="majorHAnsi" w:cstheme="majorHAnsi"/>
            <w:noProof/>
            <w:rPrChange w:id="1373" w:author="HAMLILI Fatima zohra" w:date="2022-03-31T15:30:00Z">
              <w:rPr>
                <w:rFonts w:ascii="Bahnschrift" w:hAnsi="Bahnschrift"/>
                <w:noProof/>
              </w:rPr>
            </w:rPrChange>
          </w:rPr>
          <w:drawing>
            <wp:inline distT="0" distB="0" distL="0" distR="0" wp14:anchorId="18B1F496" wp14:editId="5D5C1FCD">
              <wp:extent cx="6645910" cy="1485265"/>
              <wp:effectExtent l="0" t="0" r="2540" b="635"/>
              <wp:docPr id="21" name="Picture 20" descr="Graphical user interface, text, application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0C77E1A2-01E5-471F-899F-7210AA9D31EB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Picture 20" descr="Graphical user interface, text, application&#10;&#10;Description automatically generated">
                        <a:extLst>
                          <a:ext uri="{FF2B5EF4-FFF2-40B4-BE49-F238E27FC236}">
                            <a16:creationId xmlns:a16="http://schemas.microsoft.com/office/drawing/2014/main" id="{0C77E1A2-01E5-471F-899F-7210AA9D31EB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1485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8EBAFC2" w14:textId="56B7596A" w:rsidR="00971E70" w:rsidRPr="005B0899" w:rsidRDefault="00971E70">
      <w:pPr>
        <w:jc w:val="both"/>
        <w:rPr>
          <w:rStyle w:val="Hyperlink"/>
          <w:rFonts w:asciiTheme="majorHAnsi" w:hAnsiTheme="majorHAnsi" w:cstheme="majorHAnsi"/>
          <w:b/>
          <w:bCs/>
          <w:color w:val="auto"/>
          <w:rPrChange w:id="1374" w:author="HAMLILI Fatima zohra" w:date="2022-03-31T15:30:00Z">
            <w:rPr>
              <w:rStyle w:val="Hyperlink"/>
              <w:rFonts w:ascii="Bahnschrift" w:hAnsi="Bahnschrift" w:cs="Helvetica"/>
              <w:b/>
              <w:bCs/>
              <w:color w:val="auto"/>
            </w:rPr>
          </w:rPrChange>
        </w:rPr>
        <w:pPrChange w:id="1375" w:author="HAMLILI Fatima zohra" w:date="2021-12-27T10:00:00Z">
          <w:pPr>
            <w:pStyle w:val="ListParagraph"/>
            <w:spacing w:line="240" w:lineRule="auto"/>
            <w:ind w:left="0"/>
          </w:pPr>
        </w:pPrChange>
      </w:pPr>
    </w:p>
    <w:p w14:paraId="5499D476" w14:textId="55E98D63" w:rsidR="00971E70" w:rsidRPr="005B0899" w:rsidDel="00AA3A9F" w:rsidRDefault="00971E70">
      <w:pPr>
        <w:pStyle w:val="ListParagraph"/>
        <w:numPr>
          <w:ilvl w:val="0"/>
          <w:numId w:val="2"/>
        </w:numPr>
        <w:spacing w:line="240" w:lineRule="auto"/>
        <w:jc w:val="both"/>
        <w:rPr>
          <w:del w:id="1376" w:author="HAMLILI Fatima zohra" w:date="2021-12-09T11:47:00Z"/>
          <w:rFonts w:asciiTheme="majorHAnsi" w:hAnsiTheme="majorHAnsi" w:cstheme="majorHAnsi"/>
          <w:rPrChange w:id="1377" w:author="HAMLILI Fatima zohra" w:date="2022-03-31T15:30:00Z">
            <w:rPr>
              <w:del w:id="1378" w:author="HAMLILI Fatima zohra" w:date="2021-12-09T11:47:00Z"/>
              <w:rFonts w:ascii="Bahnschrift" w:hAnsi="Bahnschrift" w:cs="Helvetica"/>
            </w:rPr>
          </w:rPrChange>
        </w:rPr>
        <w:pPrChange w:id="1379" w:author="HAMLILI Fatima zohra" w:date="2021-12-27T10:00:00Z">
          <w:pPr>
            <w:pStyle w:val="ListParagraph"/>
            <w:numPr>
              <w:numId w:val="2"/>
            </w:numPr>
            <w:spacing w:line="240" w:lineRule="auto"/>
            <w:ind w:hanging="360"/>
          </w:pPr>
        </w:pPrChange>
      </w:pPr>
      <w:del w:id="1380" w:author="HAMLILI Fatima zohra" w:date="2021-12-09T11:47:00Z">
        <w:r w:rsidRPr="005B0899" w:rsidDel="00AA3A9F">
          <w:rPr>
            <w:rStyle w:val="Hyperlink"/>
            <w:rFonts w:asciiTheme="majorHAnsi" w:hAnsiTheme="majorHAnsi" w:cstheme="majorHAnsi"/>
            <w:color w:val="auto"/>
            <w:u w:val="none"/>
            <w:rPrChange w:id="1381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delText>Créer une application en mode production, laisser la champ «</w:delText>
        </w:r>
        <w:r w:rsidRPr="005B0899" w:rsidDel="00AA3A9F">
          <w:rPr>
            <w:rFonts w:asciiTheme="majorHAnsi" w:hAnsiTheme="majorHAnsi" w:cstheme="majorHAnsi"/>
            <w:color w:val="333333"/>
            <w:shd w:val="clear" w:color="auto" w:fill="FFFFFF"/>
            <w:rPrChange w:id="1382" w:author="HAMLILI Fatima zohra" w:date="2022-03-31T15:30:00Z">
              <w:rPr>
                <w:rFonts w:ascii="Bahnschrift" w:hAnsi="Bahnschrift" w:cs="Helvetica"/>
                <w:color w:val="333333"/>
                <w:shd w:val="clear" w:color="auto" w:fill="FFFFFF"/>
              </w:rPr>
            </w:rPrChange>
          </w:rPr>
          <w:delText>Nom de l'application» vide et</w:delText>
        </w:r>
        <w:r w:rsidR="00C244D2" w:rsidRPr="005B0899" w:rsidDel="00AA3A9F">
          <w:rPr>
            <w:rFonts w:asciiTheme="majorHAnsi" w:hAnsiTheme="majorHAnsi" w:cstheme="majorHAnsi"/>
            <w:color w:val="333333"/>
            <w:shd w:val="clear" w:color="auto" w:fill="FFFFFF"/>
            <w:rPrChange w:id="1383" w:author="HAMLILI Fatima zohra" w:date="2022-03-31T15:30:00Z">
              <w:rPr>
                <w:rFonts w:ascii="Bahnschrift" w:hAnsi="Bahnschrift" w:cs="Helvetica"/>
                <w:color w:val="333333"/>
                <w:shd w:val="clear" w:color="auto" w:fill="FFFFFF"/>
              </w:rPr>
            </w:rPrChange>
          </w:rPr>
          <w:delText xml:space="preserve"> </w:delText>
        </w:r>
        <w:r w:rsidRPr="005B0899" w:rsidDel="00AA3A9F">
          <w:rPr>
            <w:rFonts w:asciiTheme="majorHAnsi" w:hAnsiTheme="majorHAnsi" w:cstheme="majorHAnsi"/>
            <w:i/>
            <w:iCs/>
            <w:color w:val="333333"/>
            <w:shd w:val="clear" w:color="auto" w:fill="FFFFFF"/>
            <w:rPrChange w:id="1384" w:author="HAMLILI Fatima zohra" w:date="2022-03-31T15:30:00Z">
              <w:rPr>
                <w:rFonts w:ascii="Bahnschrift" w:hAnsi="Bahnschrift" w:cs="Helvetica"/>
                <w:i/>
                <w:iCs/>
                <w:color w:val="333333"/>
                <w:shd w:val="clear" w:color="auto" w:fill="FFFFFF"/>
              </w:rPr>
            </w:rPrChange>
          </w:rPr>
          <w:delText>enregistrer</w:delText>
        </w:r>
        <w:r w:rsidRPr="005B0899" w:rsidDel="00AA3A9F">
          <w:rPr>
            <w:rFonts w:asciiTheme="majorHAnsi" w:hAnsiTheme="majorHAnsi" w:cstheme="majorHAnsi"/>
            <w:color w:val="333333"/>
            <w:shd w:val="clear" w:color="auto" w:fill="FFFFFF"/>
            <w:rPrChange w:id="1385" w:author="HAMLILI Fatima zohra" w:date="2022-03-31T15:30:00Z">
              <w:rPr>
                <w:rFonts w:ascii="Bahnschrift" w:hAnsi="Bahnschrift" w:cs="Helvetica"/>
                <w:color w:val="333333"/>
                <w:shd w:val="clear" w:color="auto" w:fill="FFFFFF"/>
              </w:rPr>
            </w:rPrChange>
          </w:rPr>
          <w:delText xml:space="preserve"> </w:delText>
        </w:r>
        <w:bookmarkStart w:id="1386" w:name="_Toc92352779"/>
        <w:bookmarkStart w:id="1387" w:name="_Toc92352869"/>
        <w:bookmarkStart w:id="1388" w:name="_Toc92353873"/>
        <w:bookmarkStart w:id="1389" w:name="_Toc92354268"/>
        <w:bookmarkStart w:id="1390" w:name="_Toc99620806"/>
        <w:bookmarkStart w:id="1391" w:name="_Toc99620994"/>
        <w:bookmarkStart w:id="1392" w:name="_Toc99632421"/>
        <w:bookmarkStart w:id="1393" w:name="_Toc99632818"/>
        <w:bookmarkStart w:id="1394" w:name="_Toc99633324"/>
        <w:bookmarkEnd w:id="1386"/>
        <w:bookmarkEnd w:id="1387"/>
        <w:bookmarkEnd w:id="1388"/>
        <w:bookmarkEnd w:id="1389"/>
        <w:bookmarkEnd w:id="1390"/>
        <w:bookmarkEnd w:id="1391"/>
        <w:bookmarkEnd w:id="1392"/>
        <w:bookmarkEnd w:id="1393"/>
        <w:bookmarkEnd w:id="1394"/>
      </w:del>
    </w:p>
    <w:p w14:paraId="75672EEA" w14:textId="39357313" w:rsidR="00971E70" w:rsidRPr="005B0899" w:rsidDel="00AA3A9F" w:rsidRDefault="00971E70">
      <w:pPr>
        <w:pStyle w:val="ListParagraph"/>
        <w:numPr>
          <w:ilvl w:val="1"/>
          <w:numId w:val="2"/>
        </w:numPr>
        <w:spacing w:line="240" w:lineRule="auto"/>
        <w:jc w:val="both"/>
        <w:rPr>
          <w:del w:id="1395" w:author="HAMLILI Fatima zohra" w:date="2021-12-09T11:47:00Z"/>
          <w:rStyle w:val="Hyperlink"/>
          <w:rFonts w:asciiTheme="majorHAnsi" w:hAnsiTheme="majorHAnsi" w:cstheme="majorHAnsi"/>
          <w:color w:val="auto"/>
          <w:u w:val="none"/>
          <w:rPrChange w:id="1396" w:author="HAMLILI Fatima zohra" w:date="2022-03-31T15:30:00Z">
            <w:rPr>
              <w:del w:id="1397" w:author="HAMLILI Fatima zohra" w:date="2021-12-09T11:47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398" w:author="HAMLILI Fatima zohra" w:date="2021-12-27T10:00:00Z">
          <w:pPr>
            <w:pStyle w:val="ListParagraph"/>
            <w:numPr>
              <w:ilvl w:val="1"/>
              <w:numId w:val="2"/>
            </w:numPr>
            <w:spacing w:line="240" w:lineRule="auto"/>
            <w:ind w:left="1440" w:hanging="360"/>
          </w:pPr>
        </w:pPrChange>
      </w:pPr>
      <w:del w:id="1399" w:author="HAMLILI Fatima zohra" w:date="2021-12-09T11:47:00Z">
        <w:r w:rsidRPr="005B0899" w:rsidDel="00AA3A9F">
          <w:rPr>
            <w:rFonts w:asciiTheme="majorHAnsi" w:hAnsiTheme="majorHAnsi" w:cstheme="majorHAnsi"/>
            <w:color w:val="333333"/>
            <w:shd w:val="clear" w:color="auto" w:fill="FFFFFF"/>
            <w:rPrChange w:id="1400" w:author="HAMLILI Fatima zohra" w:date="2022-03-31T15:30:00Z">
              <w:rPr>
                <w:rFonts w:ascii="Bahnschrift" w:hAnsi="Bahnschrift" w:cs="Helvetica"/>
                <w:color w:val="333333"/>
                <w:shd w:val="clear" w:color="auto" w:fill="FFFFFF"/>
              </w:rPr>
            </w:rPrChange>
          </w:rPr>
          <w:delText>Résultat attendu : Notification d’erreur</w:delText>
        </w:r>
        <w:r w:rsidR="00C244D2" w:rsidRPr="005B0899" w:rsidDel="00AA3A9F">
          <w:rPr>
            <w:rFonts w:asciiTheme="majorHAnsi" w:hAnsiTheme="majorHAnsi" w:cstheme="majorHAnsi"/>
            <w:color w:val="333333"/>
            <w:shd w:val="clear" w:color="auto" w:fill="FFFFFF"/>
            <w:rPrChange w:id="1401" w:author="HAMLILI Fatima zohra" w:date="2022-03-31T15:30:00Z">
              <w:rPr>
                <w:rFonts w:ascii="Bahnschrift" w:hAnsi="Bahnschrift" w:cs="Helvetica"/>
                <w:color w:val="333333"/>
                <w:shd w:val="clear" w:color="auto" w:fill="FFFFFF"/>
              </w:rPr>
            </w:rPrChange>
          </w:rPr>
          <w:delText> : « </w:delText>
        </w:r>
        <w:r w:rsidR="00301F53" w:rsidRPr="005B0899" w:rsidDel="00AA3A9F">
          <w:rPr>
            <w:rFonts w:asciiTheme="majorHAnsi" w:hAnsiTheme="majorHAnsi" w:cstheme="majorHAnsi"/>
            <w:color w:val="A94442"/>
            <w:sz w:val="21"/>
            <w:szCs w:val="21"/>
            <w:shd w:val="clear" w:color="auto" w:fill="F2DEDE"/>
            <w:rPrChange w:id="1402" w:author="HAMLILI Fatima zohra" w:date="2022-03-31T15:30:00Z">
              <w:rPr>
                <w:rFonts w:ascii="Bahnschrift" w:hAnsi="Bahnschrift" w:cs="Helvetica"/>
                <w:color w:val="A94442"/>
                <w:sz w:val="21"/>
                <w:szCs w:val="21"/>
                <w:shd w:val="clear" w:color="auto" w:fill="F2DEDE"/>
              </w:rPr>
            </w:rPrChange>
          </w:rPr>
          <w:delText>You must enter a label</w:delText>
        </w:r>
        <w:r w:rsidR="00C244D2" w:rsidRPr="005B0899" w:rsidDel="00AA3A9F">
          <w:rPr>
            <w:rFonts w:asciiTheme="majorHAnsi" w:hAnsiTheme="majorHAnsi" w:cstheme="majorHAnsi"/>
            <w:color w:val="333333"/>
            <w:shd w:val="clear" w:color="auto" w:fill="FFFFFF"/>
            <w:rPrChange w:id="1403" w:author="HAMLILI Fatima zohra" w:date="2022-03-31T15:30:00Z">
              <w:rPr>
                <w:rFonts w:ascii="Bahnschrift" w:hAnsi="Bahnschrift" w:cs="Helvetica"/>
                <w:color w:val="333333"/>
                <w:shd w:val="clear" w:color="auto" w:fill="FFFFFF"/>
              </w:rPr>
            </w:rPrChange>
          </w:rPr>
          <w:delText>»</w:delText>
        </w:r>
        <w:bookmarkStart w:id="1404" w:name="_Toc92352780"/>
        <w:bookmarkStart w:id="1405" w:name="_Toc92352870"/>
        <w:bookmarkStart w:id="1406" w:name="_Toc92353874"/>
        <w:bookmarkStart w:id="1407" w:name="_Toc92354269"/>
        <w:bookmarkStart w:id="1408" w:name="_Toc99620807"/>
        <w:bookmarkStart w:id="1409" w:name="_Toc99620995"/>
        <w:bookmarkStart w:id="1410" w:name="_Toc99632422"/>
        <w:bookmarkStart w:id="1411" w:name="_Toc99632819"/>
        <w:bookmarkStart w:id="1412" w:name="_Toc99633325"/>
        <w:bookmarkEnd w:id="1404"/>
        <w:bookmarkEnd w:id="1405"/>
        <w:bookmarkEnd w:id="1406"/>
        <w:bookmarkEnd w:id="1407"/>
        <w:bookmarkEnd w:id="1408"/>
        <w:bookmarkEnd w:id="1409"/>
        <w:bookmarkEnd w:id="1410"/>
        <w:bookmarkEnd w:id="1411"/>
        <w:bookmarkEnd w:id="1412"/>
      </w:del>
    </w:p>
    <w:p w14:paraId="433900B0" w14:textId="4A522DB3" w:rsidR="001D1FB3" w:rsidRPr="005B0899" w:rsidDel="00AA3A9F" w:rsidRDefault="00971E70">
      <w:pPr>
        <w:pStyle w:val="ListParagraph"/>
        <w:numPr>
          <w:ilvl w:val="0"/>
          <w:numId w:val="2"/>
        </w:numPr>
        <w:spacing w:line="240" w:lineRule="auto"/>
        <w:jc w:val="both"/>
        <w:rPr>
          <w:del w:id="1413" w:author="HAMLILI Fatima zohra" w:date="2021-12-09T11:47:00Z"/>
          <w:rStyle w:val="Hyperlink"/>
          <w:rFonts w:asciiTheme="majorHAnsi" w:hAnsiTheme="majorHAnsi" w:cstheme="majorHAnsi"/>
          <w:color w:val="auto"/>
          <w:u w:val="none"/>
          <w:rPrChange w:id="1414" w:author="HAMLILI Fatima zohra" w:date="2022-03-31T15:30:00Z">
            <w:rPr>
              <w:del w:id="1415" w:author="HAMLILI Fatima zohra" w:date="2021-12-09T11:47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416" w:author="HAMLILI Fatima zohra" w:date="2021-12-27T10:00:00Z">
          <w:pPr>
            <w:pStyle w:val="ListParagraph"/>
            <w:numPr>
              <w:numId w:val="2"/>
            </w:numPr>
            <w:spacing w:line="240" w:lineRule="auto"/>
            <w:ind w:hanging="360"/>
          </w:pPr>
        </w:pPrChange>
      </w:pPr>
      <w:del w:id="1417" w:author="HAMLILI Fatima zohra" w:date="2021-12-09T11:47:00Z">
        <w:r w:rsidRPr="005B0899" w:rsidDel="00AA3A9F">
          <w:rPr>
            <w:rStyle w:val="Hyperlink"/>
            <w:rFonts w:asciiTheme="majorHAnsi" w:hAnsiTheme="majorHAnsi" w:cstheme="majorHAnsi"/>
            <w:color w:val="auto"/>
            <w:u w:val="none"/>
            <w:rPrChange w:id="1418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delText>Créer une application en mode</w:delText>
        </w:r>
        <w:r w:rsidRPr="005B0899" w:rsidDel="00AA3A9F">
          <w:rPr>
            <w:rStyle w:val="Hyperlink"/>
            <w:rFonts w:asciiTheme="majorHAnsi" w:hAnsiTheme="majorHAnsi" w:cstheme="majorHAnsi"/>
            <w:i/>
            <w:iCs/>
            <w:color w:val="auto"/>
            <w:u w:val="none"/>
            <w:rPrChange w:id="1419" w:author="HAMLILI Fatima zohra" w:date="2022-03-31T15:30:00Z">
              <w:rPr>
                <w:rStyle w:val="Hyperlink"/>
                <w:rFonts w:ascii="Bahnschrift" w:hAnsi="Bahnschrift" w:cs="Helvetica"/>
                <w:i/>
                <w:iCs/>
                <w:color w:val="auto"/>
                <w:u w:val="none"/>
              </w:rPr>
            </w:rPrChange>
          </w:rPr>
          <w:delText xml:space="preserve"> </w:delText>
        </w:r>
        <w:r w:rsidR="00C244D2" w:rsidRPr="005B0899" w:rsidDel="00AA3A9F">
          <w:rPr>
            <w:rFonts w:asciiTheme="majorHAnsi" w:hAnsiTheme="majorHAnsi" w:cstheme="majorHAnsi"/>
            <w:i/>
            <w:iCs/>
            <w:color w:val="333333"/>
            <w:sz w:val="21"/>
            <w:szCs w:val="21"/>
            <w:shd w:val="clear" w:color="auto" w:fill="FFFFFF"/>
            <w:rPrChange w:id="1420" w:author="HAMLILI Fatima zohra" w:date="2022-03-31T15:30:00Z">
              <w:rPr>
                <w:rFonts w:ascii="Bahnschrift" w:hAnsi="Bahnschrift" w:cs="Helvetica"/>
                <w:i/>
                <w:iCs/>
                <w:color w:val="333333"/>
                <w:sz w:val="21"/>
                <w:szCs w:val="21"/>
                <w:shd w:val="clear" w:color="auto" w:fill="FFFFFF"/>
              </w:rPr>
            </w:rPrChange>
          </w:rPr>
          <w:delText>Production</w:delText>
        </w:r>
        <w:r w:rsidR="00C244D2" w:rsidRPr="005B0899" w:rsidDel="00AA3A9F">
          <w:rPr>
            <w:rFonts w:asciiTheme="majorHAnsi" w:hAnsiTheme="majorHAnsi" w:cstheme="majorHAnsi"/>
            <w:color w:val="333333"/>
            <w:sz w:val="21"/>
            <w:szCs w:val="21"/>
            <w:shd w:val="clear" w:color="auto" w:fill="FFFFFF"/>
            <w:rPrChange w:id="1421" w:author="HAMLILI Fatima zohra" w:date="2022-03-31T15:30:00Z">
              <w:rPr>
                <w:rFonts w:ascii="Bahnschrift" w:hAnsi="Bahnschrift" w:cs="Helvetica"/>
                <w:color w:val="333333"/>
                <w:sz w:val="21"/>
                <w:szCs w:val="21"/>
                <w:shd w:val="clear" w:color="auto" w:fill="FFFFFF"/>
              </w:rPr>
            </w:rPrChange>
          </w:rPr>
          <w:delText xml:space="preserve"> </w:delText>
        </w:r>
        <w:r w:rsidRPr="005B0899" w:rsidDel="00AA3A9F">
          <w:rPr>
            <w:rStyle w:val="Hyperlink"/>
            <w:rFonts w:asciiTheme="majorHAnsi" w:hAnsiTheme="majorHAnsi" w:cstheme="majorHAnsi"/>
            <w:color w:val="auto"/>
            <w:u w:val="none"/>
            <w:rPrChange w:id="1422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delText>et l’appeler App_1</w:delText>
        </w:r>
        <w:bookmarkStart w:id="1423" w:name="_Toc92352781"/>
        <w:bookmarkStart w:id="1424" w:name="_Toc92352871"/>
        <w:bookmarkStart w:id="1425" w:name="_Toc92353875"/>
        <w:bookmarkStart w:id="1426" w:name="_Toc92354270"/>
        <w:bookmarkStart w:id="1427" w:name="_Toc99620808"/>
        <w:bookmarkStart w:id="1428" w:name="_Toc99620996"/>
        <w:bookmarkStart w:id="1429" w:name="_Toc99632423"/>
        <w:bookmarkStart w:id="1430" w:name="_Toc99632820"/>
        <w:bookmarkStart w:id="1431" w:name="_Toc99633326"/>
        <w:bookmarkEnd w:id="1423"/>
        <w:bookmarkEnd w:id="1424"/>
        <w:bookmarkEnd w:id="1425"/>
        <w:bookmarkEnd w:id="1426"/>
        <w:bookmarkEnd w:id="1427"/>
        <w:bookmarkEnd w:id="1428"/>
        <w:bookmarkEnd w:id="1429"/>
        <w:bookmarkEnd w:id="1430"/>
        <w:bookmarkEnd w:id="1431"/>
      </w:del>
    </w:p>
    <w:p w14:paraId="53D41EBE" w14:textId="67C78DEF" w:rsidR="00971E70" w:rsidRPr="005B0899" w:rsidDel="00AA3A9F" w:rsidRDefault="00971E70">
      <w:pPr>
        <w:pStyle w:val="ListParagraph"/>
        <w:numPr>
          <w:ilvl w:val="0"/>
          <w:numId w:val="2"/>
        </w:numPr>
        <w:spacing w:line="240" w:lineRule="auto"/>
        <w:jc w:val="both"/>
        <w:rPr>
          <w:del w:id="1432" w:author="HAMLILI Fatima zohra" w:date="2021-12-09T11:47:00Z"/>
          <w:rStyle w:val="Hyperlink"/>
          <w:rFonts w:asciiTheme="majorHAnsi" w:hAnsiTheme="majorHAnsi" w:cstheme="majorHAnsi"/>
          <w:color w:val="auto"/>
          <w:u w:val="none"/>
          <w:rPrChange w:id="1433" w:author="HAMLILI Fatima zohra" w:date="2022-03-31T15:30:00Z">
            <w:rPr>
              <w:del w:id="1434" w:author="HAMLILI Fatima zohra" w:date="2021-12-09T11:47:00Z"/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1435" w:author="HAMLILI Fatima zohra" w:date="2021-12-27T10:00:00Z">
          <w:pPr>
            <w:pStyle w:val="ListParagraph"/>
            <w:numPr>
              <w:numId w:val="2"/>
            </w:numPr>
            <w:spacing w:line="240" w:lineRule="auto"/>
            <w:ind w:hanging="360"/>
          </w:pPr>
        </w:pPrChange>
      </w:pPr>
      <w:del w:id="1436" w:author="HAMLILI Fatima zohra" w:date="2021-12-09T11:47:00Z">
        <w:r w:rsidRPr="005B0899" w:rsidDel="00AA3A9F">
          <w:rPr>
            <w:rStyle w:val="Hyperlink"/>
            <w:rFonts w:asciiTheme="majorHAnsi" w:hAnsiTheme="majorHAnsi" w:cstheme="majorHAnsi"/>
            <w:color w:val="auto"/>
            <w:u w:val="none"/>
            <w:rPrChange w:id="1437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delText xml:space="preserve">Créer une application en mode </w:delText>
        </w:r>
        <w:r w:rsidRPr="005B0899" w:rsidDel="00AA3A9F">
          <w:rPr>
            <w:rStyle w:val="Hyperlink"/>
            <w:rFonts w:asciiTheme="majorHAnsi" w:hAnsiTheme="majorHAnsi" w:cstheme="majorHAnsi"/>
            <w:i/>
            <w:iCs/>
            <w:color w:val="auto"/>
            <w:u w:val="none"/>
            <w:rPrChange w:id="1438" w:author="HAMLILI Fatima zohra" w:date="2022-03-31T15:30:00Z">
              <w:rPr>
                <w:rStyle w:val="Hyperlink"/>
                <w:rFonts w:ascii="Bahnschrift" w:hAnsi="Bahnschrift" w:cs="Helvetica"/>
                <w:i/>
                <w:iCs/>
                <w:color w:val="auto"/>
                <w:u w:val="none"/>
              </w:rPr>
            </w:rPrChange>
          </w:rPr>
          <w:delText>hors production</w:delText>
        </w:r>
        <w:r w:rsidRPr="005B0899" w:rsidDel="00AA3A9F">
          <w:rPr>
            <w:rStyle w:val="Hyperlink"/>
            <w:rFonts w:asciiTheme="majorHAnsi" w:hAnsiTheme="majorHAnsi" w:cstheme="majorHAnsi"/>
            <w:color w:val="auto"/>
            <w:u w:val="none"/>
            <w:rPrChange w:id="1439" w:author="HAMLILI Fatima zohra" w:date="2022-03-31T15:30:00Z">
              <w:rPr>
                <w:rStyle w:val="Hyperlink"/>
                <w:rFonts w:ascii="Bahnschrift" w:hAnsi="Bahnschrift" w:cs="Helvetica"/>
                <w:color w:val="auto"/>
                <w:u w:val="none"/>
              </w:rPr>
            </w:rPrChange>
          </w:rPr>
          <w:delText xml:space="preserve"> et l’appeler App_2</w:delText>
        </w:r>
        <w:bookmarkStart w:id="1440" w:name="_Toc92352782"/>
        <w:bookmarkStart w:id="1441" w:name="_Toc92352872"/>
        <w:bookmarkStart w:id="1442" w:name="_Toc92353876"/>
        <w:bookmarkStart w:id="1443" w:name="_Toc92354271"/>
        <w:bookmarkStart w:id="1444" w:name="_Toc99620809"/>
        <w:bookmarkStart w:id="1445" w:name="_Toc99620997"/>
        <w:bookmarkStart w:id="1446" w:name="_Toc99632424"/>
        <w:bookmarkStart w:id="1447" w:name="_Toc99632821"/>
        <w:bookmarkStart w:id="1448" w:name="_Toc99633327"/>
        <w:bookmarkEnd w:id="1440"/>
        <w:bookmarkEnd w:id="1441"/>
        <w:bookmarkEnd w:id="1442"/>
        <w:bookmarkEnd w:id="1443"/>
        <w:bookmarkEnd w:id="1444"/>
        <w:bookmarkEnd w:id="1445"/>
        <w:bookmarkEnd w:id="1446"/>
        <w:bookmarkEnd w:id="1447"/>
        <w:bookmarkEnd w:id="1448"/>
      </w:del>
    </w:p>
    <w:p w14:paraId="0526DE47" w14:textId="5BACC524" w:rsidR="00971E70" w:rsidRPr="005B0899" w:rsidRDefault="00BF6A69">
      <w:pPr>
        <w:pStyle w:val="Heading2"/>
        <w:numPr>
          <w:ilvl w:val="0"/>
          <w:numId w:val="14"/>
        </w:numPr>
        <w:jc w:val="both"/>
        <w:rPr>
          <w:rFonts w:cstheme="majorHAnsi"/>
          <w:rPrChange w:id="1449" w:author="HAMLILI Fatima zohra" w:date="2022-03-31T15:30:00Z">
            <w:rPr>
              <w:rFonts w:ascii="Bahnschrift" w:hAnsi="Bahnschrift" w:cs="Helvetica"/>
            </w:rPr>
          </w:rPrChange>
        </w:rPr>
        <w:pPrChange w:id="1450" w:author="HAMLILI Fatima zohra" w:date="2021-12-27T10:00:00Z">
          <w:pPr>
            <w:pStyle w:val="Heading2"/>
            <w:numPr>
              <w:numId w:val="14"/>
            </w:numPr>
            <w:ind w:left="720" w:hanging="360"/>
          </w:pPr>
        </w:pPrChange>
      </w:pPr>
      <w:bookmarkStart w:id="1451" w:name="_Toc99633328"/>
      <w:ins w:id="1452" w:author="HAMLILI Fatima zohra" w:date="2021-12-09T12:15:00Z">
        <w:r w:rsidRPr="005B0899">
          <w:rPr>
            <w:rFonts w:cstheme="majorHAnsi"/>
            <w:rPrChange w:id="1453" w:author="HAMLILI Fatima zohra" w:date="2022-03-31T15:30:00Z">
              <w:rPr>
                <w:rFonts w:ascii="Bahnschrift" w:hAnsi="Bahnschrift" w:cs="Helvetica"/>
              </w:rPr>
            </w:rPrChange>
          </w:rPr>
          <w:t>Mise à jour d’une application</w:t>
        </w:r>
      </w:ins>
      <w:bookmarkEnd w:id="1451"/>
      <w:del w:id="1454" w:author="HAMLILI Fatima zohra" w:date="2021-12-09T12:15:00Z">
        <w:r w:rsidR="00971E70" w:rsidRPr="005B0899" w:rsidDel="00BF6A69">
          <w:rPr>
            <w:rFonts w:cstheme="majorHAnsi"/>
            <w:rPrChange w:id="1455" w:author="HAMLILI Fatima zohra" w:date="2022-03-31T15:30:00Z">
              <w:rPr>
                <w:rFonts w:ascii="Bahnschrift" w:hAnsi="Bahnschrift" w:cs="Helvetica"/>
              </w:rPr>
            </w:rPrChange>
          </w:rPr>
          <w:delText>Update</w:delText>
        </w:r>
      </w:del>
    </w:p>
    <w:p w14:paraId="51065B16" w14:textId="50316FC7" w:rsidR="00C244D2" w:rsidRPr="005B0899" w:rsidRDefault="00C244D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Theme="majorHAnsi" w:hAnsiTheme="majorHAnsi" w:cstheme="majorHAnsi"/>
          <w:rPrChange w:id="1456" w:author="HAMLILI Fatima zohra" w:date="2022-03-31T15:30:00Z">
            <w:rPr>
              <w:rFonts w:ascii="Bahnschrift" w:hAnsi="Bahnschrift" w:cs="Helvetica"/>
            </w:rPr>
          </w:rPrChange>
        </w:rPr>
        <w:pPrChange w:id="1457" w:author="HAMLILI Fatima zohra" w:date="2021-12-27T10:00:00Z">
          <w:pPr>
            <w:pStyle w:val="ListParagraph"/>
            <w:numPr>
              <w:numId w:val="3"/>
            </w:numPr>
            <w:spacing w:line="24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458" w:author="HAMLILI Fatima zohra" w:date="2022-03-31T15:30:00Z">
            <w:rPr>
              <w:rFonts w:ascii="Bahnschrift" w:hAnsi="Bahnschrift" w:cs="Helvetica"/>
            </w:rPr>
          </w:rPrChange>
        </w:rPr>
        <w:t>A partir de l’onglet « APPLICATION », cliquer sur l’icone option de</w:t>
      </w:r>
      <w:del w:id="1459" w:author="HAMLILI Fatima zohra" w:date="2021-12-09T12:17:00Z">
        <w:r w:rsidRPr="005B0899" w:rsidDel="00BF6A69">
          <w:rPr>
            <w:rFonts w:asciiTheme="majorHAnsi" w:hAnsiTheme="majorHAnsi" w:cstheme="majorHAnsi"/>
            <w:rPrChange w:id="1460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 APP_2</w:delText>
        </w:r>
      </w:del>
      <w:r w:rsidRPr="005B0899">
        <w:rPr>
          <w:rFonts w:asciiTheme="majorHAnsi" w:hAnsiTheme="majorHAnsi" w:cstheme="majorHAnsi"/>
          <w:rPrChange w:id="1461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  <w:ins w:id="1462" w:author="HAMLILI Fatima zohra" w:date="2021-12-09T12:17:00Z">
        <w:r w:rsidR="00BF6A69" w:rsidRPr="005B0899">
          <w:rPr>
            <w:rFonts w:asciiTheme="majorHAnsi" w:hAnsiTheme="majorHAnsi" w:cstheme="majorHAnsi"/>
            <w:rPrChange w:id="1463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user-1-app-6 </w:t>
        </w:r>
      </w:ins>
      <w:r w:rsidRPr="005B0899">
        <w:rPr>
          <w:rFonts w:asciiTheme="majorHAnsi" w:hAnsiTheme="majorHAnsi" w:cstheme="majorHAnsi"/>
          <w:rPrChange w:id="1464" w:author="HAMLILI Fatima zohra" w:date="2022-03-31T15:30:00Z">
            <w:rPr>
              <w:rFonts w:ascii="Bahnschrift" w:hAnsi="Bahnschrift" w:cs="Helvetica"/>
            </w:rPr>
          </w:rPrChange>
        </w:rPr>
        <w:t xml:space="preserve">puis </w:t>
      </w:r>
      <w:r w:rsidRPr="005B0899">
        <w:rPr>
          <w:rFonts w:asciiTheme="majorHAnsi" w:hAnsiTheme="majorHAnsi" w:cstheme="majorHAnsi"/>
          <w:i/>
          <w:iCs/>
          <w:rPrChange w:id="1465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modifier</w:t>
      </w:r>
      <w:r w:rsidRPr="005B0899">
        <w:rPr>
          <w:rFonts w:asciiTheme="majorHAnsi" w:hAnsiTheme="majorHAnsi" w:cstheme="majorHAnsi"/>
          <w:rPrChange w:id="1466" w:author="HAMLILI Fatima zohra" w:date="2022-03-31T15:30:00Z">
            <w:rPr>
              <w:rFonts w:ascii="Bahnschrift" w:hAnsi="Bahnschrift" w:cs="Helvetica"/>
            </w:rPr>
          </w:rPrChange>
        </w:rPr>
        <w:t xml:space="preserve">. Ensuite vider le champ « Nom de l’application » et </w:t>
      </w:r>
      <w:r w:rsidRPr="005B0899">
        <w:rPr>
          <w:rFonts w:asciiTheme="majorHAnsi" w:hAnsiTheme="majorHAnsi" w:cstheme="majorHAnsi"/>
          <w:i/>
          <w:iCs/>
          <w:rPrChange w:id="1467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enregistrer.</w:t>
      </w:r>
      <w:r w:rsidRPr="005B0899">
        <w:rPr>
          <w:rFonts w:asciiTheme="majorHAnsi" w:hAnsiTheme="majorHAnsi" w:cstheme="majorHAnsi"/>
          <w:rPrChange w:id="1468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</w:p>
    <w:p w14:paraId="4E375E4C" w14:textId="179BE5BF" w:rsidR="00301F53" w:rsidRPr="005B0899" w:rsidRDefault="00C244D2">
      <w:pPr>
        <w:pStyle w:val="ListParagraph"/>
        <w:numPr>
          <w:ilvl w:val="1"/>
          <w:numId w:val="3"/>
        </w:numPr>
        <w:spacing w:line="240" w:lineRule="auto"/>
        <w:jc w:val="both"/>
        <w:rPr>
          <w:rFonts w:asciiTheme="majorHAnsi" w:hAnsiTheme="majorHAnsi" w:cstheme="majorHAnsi"/>
          <w:rPrChange w:id="1469" w:author="HAMLILI Fatima zohra" w:date="2022-03-31T15:30:00Z">
            <w:rPr>
              <w:rFonts w:ascii="Bahnschrift" w:hAnsi="Bahnschrift" w:cs="Helvetica"/>
            </w:rPr>
          </w:rPrChange>
        </w:rPr>
        <w:pPrChange w:id="1470" w:author="HAMLILI Fatima zohra" w:date="2021-12-27T10:00:00Z">
          <w:pPr>
            <w:pStyle w:val="ListParagraph"/>
            <w:numPr>
              <w:ilvl w:val="1"/>
              <w:numId w:val="3"/>
            </w:numPr>
            <w:spacing w:line="240" w:lineRule="auto"/>
            <w:ind w:left="1440" w:hanging="360"/>
          </w:pPr>
        </w:pPrChange>
      </w:pPr>
      <w:r w:rsidRPr="005B0899">
        <w:rPr>
          <w:rFonts w:asciiTheme="majorHAnsi" w:hAnsiTheme="majorHAnsi" w:cstheme="majorHAnsi"/>
          <w:rPrChange w:id="1471" w:author="HAMLILI Fatima zohra" w:date="2022-03-31T15:30:00Z">
            <w:rPr>
              <w:rFonts w:ascii="Bahnschrift" w:hAnsi="Bahnschrift" w:cs="Helvetica"/>
            </w:rPr>
          </w:rPrChange>
        </w:rPr>
        <w:t>Résultat atten</w:t>
      </w:r>
      <w:r w:rsidR="00301F53" w:rsidRPr="005B0899">
        <w:rPr>
          <w:rFonts w:asciiTheme="majorHAnsi" w:hAnsiTheme="majorHAnsi" w:cstheme="majorHAnsi"/>
          <w:rPrChange w:id="1472" w:author="HAMLILI Fatima zohra" w:date="2022-03-31T15:30:00Z">
            <w:rPr>
              <w:rFonts w:ascii="Bahnschrift" w:hAnsi="Bahnschrift" w:cs="Helvetica"/>
            </w:rPr>
          </w:rPrChange>
        </w:rPr>
        <w:t>d</w:t>
      </w:r>
      <w:r w:rsidRPr="005B0899">
        <w:rPr>
          <w:rFonts w:asciiTheme="majorHAnsi" w:hAnsiTheme="majorHAnsi" w:cstheme="majorHAnsi"/>
          <w:rPrChange w:id="1473" w:author="HAMLILI Fatima zohra" w:date="2022-03-31T15:30:00Z">
            <w:rPr>
              <w:rFonts w:ascii="Bahnschrift" w:hAnsi="Bahnschrift" w:cs="Helvetica"/>
            </w:rPr>
          </w:rPrChange>
        </w:rPr>
        <w:t>u : notification d’erreur « </w:t>
      </w:r>
      <w:r w:rsidR="00301F53" w:rsidRPr="005B0899">
        <w:rPr>
          <w:rFonts w:asciiTheme="majorHAnsi" w:hAnsiTheme="majorHAnsi" w:cstheme="majorHAnsi"/>
          <w:rPrChange w:id="1474" w:author="HAMLILI Fatima zohra" w:date="2022-03-31T15:30:00Z">
            <w:rPr>
              <w:rFonts w:ascii="Bahnschrift" w:hAnsi="Bahnschrift" w:cs="Helvetica"/>
            </w:rPr>
          </w:rPrChange>
        </w:rPr>
        <w:t>You must enter a label »</w:t>
      </w:r>
    </w:p>
    <w:p w14:paraId="52C99ADD" w14:textId="658DBE1C" w:rsidR="00301F53" w:rsidRPr="005B0899" w:rsidRDefault="00301F53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Theme="majorHAnsi" w:hAnsiTheme="majorHAnsi" w:cstheme="majorHAnsi"/>
          <w:rPrChange w:id="1475" w:author="HAMLILI Fatima zohra" w:date="2022-03-31T15:30:00Z">
            <w:rPr>
              <w:rFonts w:ascii="Bahnschrift" w:hAnsi="Bahnschrift" w:cs="Helvetica"/>
            </w:rPr>
          </w:rPrChange>
        </w:rPr>
        <w:pPrChange w:id="1476" w:author="HAMLILI Fatima zohra" w:date="2021-12-27T10:00:00Z">
          <w:pPr>
            <w:pStyle w:val="ListParagraph"/>
            <w:numPr>
              <w:numId w:val="3"/>
            </w:numPr>
            <w:spacing w:line="24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477" w:author="HAMLILI Fatima zohra" w:date="2022-03-31T15:30:00Z">
            <w:rPr>
              <w:rFonts w:ascii="Bahnschrift" w:hAnsi="Bahnschrift" w:cs="Helvetica"/>
            </w:rPr>
          </w:rPrChange>
        </w:rPr>
        <w:t xml:space="preserve">Taper </w:t>
      </w:r>
      <w:r w:rsidR="00F27C19" w:rsidRPr="005B0899">
        <w:rPr>
          <w:rFonts w:asciiTheme="majorHAnsi" w:hAnsiTheme="majorHAnsi" w:cstheme="majorHAnsi"/>
          <w:rPrChange w:id="1478" w:author="HAMLILI Fatima zohra" w:date="2022-03-31T15:30:00Z">
            <w:rPr>
              <w:rFonts w:ascii="Bahnschrift" w:hAnsi="Bahnschrift" w:cs="Helvetica"/>
            </w:rPr>
          </w:rPrChange>
        </w:rPr>
        <w:t>« </w:t>
      </w:r>
      <w:ins w:id="1479" w:author="HAMLILI Fatima zohra" w:date="2021-12-09T12:17:00Z">
        <w:r w:rsidR="00BF6A69" w:rsidRPr="005B0899">
          <w:rPr>
            <w:rFonts w:asciiTheme="majorHAnsi" w:hAnsiTheme="majorHAnsi" w:cstheme="majorHAnsi"/>
            <w:rPrChange w:id="1480" w:author="HAMLILI Fatima zohra" w:date="2022-03-31T15:30:00Z">
              <w:rPr>
                <w:rFonts w:ascii="Bahnschrift" w:hAnsi="Bahnschrift" w:cs="Helvetica"/>
              </w:rPr>
            </w:rPrChange>
          </w:rPr>
          <w:t>user-1-app-7</w:t>
        </w:r>
      </w:ins>
      <w:del w:id="1481" w:author="HAMLILI Fatima zohra" w:date="2021-12-09T12:17:00Z">
        <w:r w:rsidRPr="005B0899" w:rsidDel="00BF6A69">
          <w:rPr>
            <w:rFonts w:asciiTheme="majorHAnsi" w:hAnsiTheme="majorHAnsi" w:cstheme="majorHAnsi"/>
            <w:rPrChange w:id="1482" w:author="HAMLILI Fatima zohra" w:date="2022-03-31T15:30:00Z">
              <w:rPr>
                <w:rFonts w:ascii="Bahnschrift" w:hAnsi="Bahnschrift" w:cs="Helvetica"/>
              </w:rPr>
            </w:rPrChange>
          </w:rPr>
          <w:delText>App_</w:delText>
        </w:r>
        <w:r w:rsidR="00F27C19" w:rsidRPr="005B0899" w:rsidDel="00BF6A69">
          <w:rPr>
            <w:rFonts w:asciiTheme="majorHAnsi" w:hAnsiTheme="majorHAnsi" w:cstheme="majorHAnsi"/>
            <w:rPrChange w:id="1483" w:author="HAMLILI Fatima zohra" w:date="2022-03-31T15:30:00Z">
              <w:rPr>
                <w:rFonts w:ascii="Bahnschrift" w:hAnsi="Bahnschrift" w:cs="Helvetica"/>
              </w:rPr>
            </w:rPrChange>
          </w:rPr>
          <w:delText>2</w:delText>
        </w:r>
      </w:del>
      <w:r w:rsidR="00F27C19" w:rsidRPr="005B0899">
        <w:rPr>
          <w:rFonts w:asciiTheme="majorHAnsi" w:hAnsiTheme="majorHAnsi" w:cstheme="majorHAnsi"/>
          <w:rPrChange w:id="1484" w:author="HAMLILI Fatima zohra" w:date="2022-03-31T15:30:00Z">
            <w:rPr>
              <w:rFonts w:ascii="Bahnschrift" w:hAnsi="Bahnschrift" w:cs="Helvetica"/>
            </w:rPr>
          </w:rPrChange>
        </w:rPr>
        <w:t> »</w:t>
      </w:r>
      <w:r w:rsidRPr="005B0899">
        <w:rPr>
          <w:rFonts w:asciiTheme="majorHAnsi" w:hAnsiTheme="majorHAnsi" w:cstheme="majorHAnsi"/>
          <w:rPrChange w:id="1485" w:author="HAMLILI Fatima zohra" w:date="2022-03-31T15:30:00Z">
            <w:rPr>
              <w:rFonts w:ascii="Bahnschrift" w:hAnsi="Bahnschrift" w:cs="Helvetica"/>
            </w:rPr>
          </w:rPrChange>
        </w:rPr>
        <w:t xml:space="preserve"> cette fois dans le champ </w:t>
      </w:r>
      <w:r w:rsidRPr="005B0899">
        <w:rPr>
          <w:rFonts w:asciiTheme="majorHAnsi" w:hAnsiTheme="majorHAnsi" w:cstheme="majorHAnsi"/>
          <w:i/>
          <w:iCs/>
          <w:rPrChange w:id="1486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nom de l’application</w:t>
      </w:r>
      <w:r w:rsidRPr="005B0899">
        <w:rPr>
          <w:rFonts w:asciiTheme="majorHAnsi" w:hAnsiTheme="majorHAnsi" w:cstheme="majorHAnsi"/>
          <w:rPrChange w:id="1487" w:author="HAMLILI Fatima zohra" w:date="2022-03-31T15:30:00Z">
            <w:rPr>
              <w:rFonts w:ascii="Bahnschrift" w:hAnsi="Bahnschrift" w:cs="Helvetica"/>
            </w:rPr>
          </w:rPrChange>
        </w:rPr>
        <w:t xml:space="preserve"> et </w:t>
      </w:r>
      <w:r w:rsidRPr="005B0899">
        <w:rPr>
          <w:rFonts w:asciiTheme="majorHAnsi" w:hAnsiTheme="majorHAnsi" w:cstheme="majorHAnsi"/>
          <w:i/>
          <w:iCs/>
          <w:rPrChange w:id="1488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enregistrer</w:t>
      </w:r>
      <w:r w:rsidRPr="005B0899">
        <w:rPr>
          <w:rFonts w:asciiTheme="majorHAnsi" w:hAnsiTheme="majorHAnsi" w:cstheme="majorHAnsi"/>
          <w:rPrChange w:id="1489" w:author="HAMLILI Fatima zohra" w:date="2022-03-31T15:30:00Z">
            <w:rPr>
              <w:rFonts w:ascii="Bahnschrift" w:hAnsi="Bahnschrift" w:cs="Helvetica"/>
            </w:rPr>
          </w:rPrChange>
        </w:rPr>
        <w:t xml:space="preserve">. </w:t>
      </w:r>
    </w:p>
    <w:p w14:paraId="6FF25F5D" w14:textId="44B2E33B" w:rsidR="00301F53" w:rsidRPr="005B0899" w:rsidRDefault="00301F53">
      <w:pPr>
        <w:pStyle w:val="ListParagraph"/>
        <w:numPr>
          <w:ilvl w:val="1"/>
          <w:numId w:val="3"/>
        </w:numPr>
        <w:spacing w:line="240" w:lineRule="auto"/>
        <w:jc w:val="both"/>
        <w:rPr>
          <w:rFonts w:asciiTheme="majorHAnsi" w:hAnsiTheme="majorHAnsi" w:cstheme="majorHAnsi"/>
          <w:rPrChange w:id="1490" w:author="HAMLILI Fatima zohra" w:date="2022-03-31T15:30:00Z">
            <w:rPr>
              <w:rFonts w:ascii="Bahnschrift" w:hAnsi="Bahnschrift" w:cs="Helvetica"/>
            </w:rPr>
          </w:rPrChange>
        </w:rPr>
        <w:pPrChange w:id="1491" w:author="HAMLILI Fatima zohra" w:date="2021-12-27T10:00:00Z">
          <w:pPr>
            <w:pStyle w:val="ListParagraph"/>
            <w:numPr>
              <w:ilvl w:val="1"/>
              <w:numId w:val="3"/>
            </w:numPr>
            <w:spacing w:line="240" w:lineRule="auto"/>
            <w:ind w:left="1440" w:hanging="360"/>
          </w:pPr>
        </w:pPrChange>
      </w:pPr>
      <w:r w:rsidRPr="005B0899">
        <w:rPr>
          <w:rFonts w:asciiTheme="majorHAnsi" w:hAnsiTheme="majorHAnsi" w:cstheme="majorHAnsi"/>
          <w:rPrChange w:id="1492" w:author="HAMLILI Fatima zohra" w:date="2022-03-31T15:30:00Z">
            <w:rPr>
              <w:rFonts w:ascii="Bahnschrift" w:hAnsi="Bahnschrift" w:cs="Helvetica"/>
            </w:rPr>
          </w:rPrChange>
        </w:rPr>
        <w:t>Résultat attendu : Notification info : « </w:t>
      </w:r>
      <w:r w:rsidRPr="005B0899">
        <w:rPr>
          <w:rFonts w:asciiTheme="majorHAnsi" w:hAnsiTheme="majorHAnsi" w:cstheme="majorHAnsi"/>
          <w:color w:val="31708F"/>
          <w:sz w:val="21"/>
          <w:szCs w:val="21"/>
          <w:shd w:val="clear" w:color="auto" w:fill="D9EDF7"/>
          <w:rPrChange w:id="1493" w:author="HAMLILI Fatima zohra" w:date="2022-03-31T15:30:00Z">
            <w:rPr>
              <w:rFonts w:ascii="Bahnschrift" w:hAnsi="Bahnschrift" w:cs="Helvetica"/>
              <w:color w:val="31708F"/>
              <w:sz w:val="21"/>
              <w:szCs w:val="21"/>
              <w:shd w:val="clear" w:color="auto" w:fill="D9EDF7"/>
            </w:rPr>
          </w:rPrChange>
        </w:rPr>
        <w:t>Mise à jour effective »</w:t>
      </w:r>
    </w:p>
    <w:p w14:paraId="1DC43A68" w14:textId="680C0878" w:rsidR="00301F53" w:rsidRPr="005B0899" w:rsidRDefault="00301F53">
      <w:pPr>
        <w:pStyle w:val="ListParagraph"/>
        <w:numPr>
          <w:ilvl w:val="0"/>
          <w:numId w:val="3"/>
        </w:numPr>
        <w:jc w:val="both"/>
        <w:rPr>
          <w:rFonts w:asciiTheme="majorHAnsi" w:hAnsiTheme="majorHAnsi" w:cstheme="majorHAnsi"/>
          <w:rPrChange w:id="1494" w:author="HAMLILI Fatima zohra" w:date="2022-03-31T15:30:00Z">
            <w:rPr>
              <w:rFonts w:ascii="Bahnschrift" w:hAnsi="Bahnschrift" w:cs="Helvetica"/>
            </w:rPr>
          </w:rPrChange>
        </w:rPr>
        <w:pPrChange w:id="1495" w:author="HAMLILI Fatima zohra" w:date="2021-12-27T10:00:00Z">
          <w:pPr>
            <w:pStyle w:val="ListParagraph"/>
            <w:numPr>
              <w:numId w:val="3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1496" w:author="HAMLILI Fatima zohra" w:date="2022-03-31T15:30:00Z">
            <w:rPr>
              <w:rFonts w:ascii="Bahnschrift" w:hAnsi="Bahnschrift" w:cs="Helvetica"/>
            </w:rPr>
          </w:rPrChange>
        </w:rPr>
        <w:t>Rester sur le même page et Télécharger l’agent (nudge-install.zip)</w:t>
      </w:r>
      <w:r w:rsidR="00F27C19" w:rsidRPr="005B0899">
        <w:rPr>
          <w:rFonts w:asciiTheme="majorHAnsi" w:hAnsiTheme="majorHAnsi" w:cstheme="majorHAnsi"/>
          <w:rPrChange w:id="1497" w:author="HAMLILI Fatima zohra" w:date="2022-03-31T15:30:00Z">
            <w:rPr>
              <w:rFonts w:ascii="Bahnschrift" w:hAnsi="Bahnschrift" w:cs="Helvetica"/>
            </w:rPr>
          </w:rPrChange>
        </w:rPr>
        <w:t>.</w:t>
      </w:r>
    </w:p>
    <w:p w14:paraId="30ADD4A9" w14:textId="17C434E8" w:rsidR="00F27C19" w:rsidRPr="005B0899" w:rsidRDefault="00F27C19">
      <w:pPr>
        <w:pStyle w:val="ListParagraph"/>
        <w:ind w:left="0"/>
        <w:jc w:val="both"/>
        <w:rPr>
          <w:rFonts w:asciiTheme="majorHAnsi" w:hAnsiTheme="majorHAnsi" w:cstheme="majorHAnsi"/>
          <w:rPrChange w:id="1498" w:author="HAMLILI Fatima zohra" w:date="2022-03-31T15:30:00Z">
            <w:rPr>
              <w:rFonts w:ascii="Bahnschrift" w:hAnsi="Bahnschrift" w:cs="Helvetica"/>
            </w:rPr>
          </w:rPrChange>
        </w:rPr>
        <w:pPrChange w:id="1499" w:author="HAMLILI Fatima zohra" w:date="2021-12-27T10:00:00Z">
          <w:pPr>
            <w:pStyle w:val="ListParagraph"/>
            <w:ind w:left="0"/>
          </w:pPr>
        </w:pPrChange>
      </w:pPr>
    </w:p>
    <w:p w14:paraId="5D2E7621" w14:textId="186447EF" w:rsidR="00F27C19" w:rsidRPr="005B0899" w:rsidRDefault="00F27C19">
      <w:pPr>
        <w:pStyle w:val="Heading1"/>
        <w:numPr>
          <w:ilvl w:val="0"/>
          <w:numId w:val="11"/>
        </w:numPr>
        <w:jc w:val="both"/>
        <w:rPr>
          <w:rFonts w:cstheme="majorHAnsi"/>
          <w:b/>
          <w:bCs/>
          <w:rPrChange w:id="1500" w:author="HAMLILI Fatima zohra" w:date="2022-03-31T15:30:00Z">
            <w:rPr>
              <w:rFonts w:ascii="Bahnschrift" w:hAnsi="Bahnschrift" w:cs="Helvetica"/>
            </w:rPr>
          </w:rPrChange>
        </w:rPr>
        <w:pPrChange w:id="1501" w:author="HAMLILI Fatima zohra" w:date="2021-12-27T10:00:00Z">
          <w:pPr>
            <w:pStyle w:val="Heading1"/>
            <w:numPr>
              <w:numId w:val="11"/>
            </w:numPr>
            <w:ind w:left="720" w:hanging="360"/>
          </w:pPr>
        </w:pPrChange>
      </w:pPr>
      <w:bookmarkStart w:id="1502" w:name="_Toc99633329"/>
      <w:r w:rsidRPr="005B0899">
        <w:rPr>
          <w:rFonts w:cstheme="majorHAnsi"/>
          <w:b/>
          <w:bCs/>
          <w:rPrChange w:id="1503" w:author="HAMLILI Fatima zohra" w:date="2022-03-31T15:30:00Z">
            <w:rPr>
              <w:rFonts w:ascii="Bahnschrift" w:hAnsi="Bahnschrift" w:cs="Helvetica"/>
            </w:rPr>
          </w:rPrChange>
        </w:rPr>
        <w:t>Remonté des données</w:t>
      </w:r>
      <w:bookmarkEnd w:id="1502"/>
    </w:p>
    <w:p w14:paraId="3AA909E4" w14:textId="2C1A18B2" w:rsidR="00C76339" w:rsidRPr="005B0899" w:rsidRDefault="00F27C19">
      <w:pPr>
        <w:pStyle w:val="Heading2"/>
        <w:numPr>
          <w:ilvl w:val="0"/>
          <w:numId w:val="15"/>
        </w:numPr>
        <w:jc w:val="both"/>
        <w:rPr>
          <w:rFonts w:cstheme="majorHAnsi"/>
          <w:rPrChange w:id="1504" w:author="HAMLILI Fatima zohra" w:date="2022-03-31T15:30:00Z">
            <w:rPr>
              <w:rFonts w:ascii="Bahnschrift" w:hAnsi="Bahnschrift" w:cs="Helvetica"/>
            </w:rPr>
          </w:rPrChange>
        </w:rPr>
        <w:pPrChange w:id="1505" w:author="HAMLILI Fatima zohra" w:date="2021-12-27T10:00:00Z">
          <w:pPr>
            <w:pStyle w:val="Heading2"/>
            <w:numPr>
              <w:numId w:val="15"/>
            </w:numPr>
            <w:ind w:left="720" w:hanging="360"/>
          </w:pPr>
        </w:pPrChange>
      </w:pPr>
      <w:bookmarkStart w:id="1506" w:name="_Toc87605401"/>
      <w:bookmarkStart w:id="1507" w:name="_Toc99633330"/>
      <w:r w:rsidRPr="005B0899">
        <w:rPr>
          <w:rFonts w:cstheme="majorHAnsi"/>
          <w:rPrChange w:id="1508" w:author="HAMLILI Fatima zohra" w:date="2022-03-31T15:30:00Z">
            <w:rPr>
              <w:rFonts w:ascii="Bahnschrift" w:hAnsi="Bahnschrift" w:cs="Helvetica"/>
            </w:rPr>
          </w:rPrChange>
        </w:rPr>
        <w:t>Lancement d’une application petclinic</w:t>
      </w:r>
      <w:bookmarkEnd w:id="1506"/>
      <w:bookmarkEnd w:id="1507"/>
    </w:p>
    <w:p w14:paraId="00129627" w14:textId="1F41F9B5" w:rsidR="00F27C19" w:rsidRPr="005B0899" w:rsidRDefault="00C76339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rPrChange w:id="1509" w:author="HAMLILI Fatima zohra" w:date="2022-03-31T15:30:00Z">
            <w:rPr>
              <w:rFonts w:ascii="Bahnschrift" w:hAnsi="Bahnschrift" w:cs="Helvetica"/>
            </w:rPr>
          </w:rPrChange>
        </w:rPr>
        <w:pPrChange w:id="1510" w:author="HAMLILI Fatima zohra" w:date="2021-12-27T10:00:00Z">
          <w:pPr>
            <w:pStyle w:val="ListParagraph"/>
            <w:numPr>
              <w:numId w:val="5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1511" w:author="HAMLILI Fatima zohra" w:date="2022-03-31T15:30:00Z">
            <w:rPr>
              <w:rFonts w:ascii="Bahnschrift" w:hAnsi="Bahnschrift" w:cs="Helvetica"/>
            </w:rPr>
          </w:rPrChange>
        </w:rPr>
        <w:t xml:space="preserve">Démarrer une application petclinic instrumenté avec l’agent et envoyer les données vers </w:t>
      </w:r>
      <w:ins w:id="1512" w:author="HAMLILI Fatima zohra" w:date="2021-12-27T15:40:00Z">
        <w:r w:rsidR="007A6229" w:rsidRPr="005B0899">
          <w:rPr>
            <w:rFonts w:asciiTheme="majorHAnsi" w:hAnsiTheme="majorHAnsi" w:cstheme="majorHAnsi"/>
            <w:rPrChange w:id="1513" w:author="HAMLILI Fatima zohra" w:date="2022-03-31T15:30:00Z">
              <w:rPr>
                <w:rFonts w:ascii="Bahnschrift" w:hAnsi="Bahnschrift" w:cs="Helvetica"/>
              </w:rPr>
            </w:rPrChange>
          </w:rPr>
          <w:t>user-1-app-</w:t>
        </w:r>
      </w:ins>
      <w:ins w:id="1514" w:author="HAMLILI Fatima zohra" w:date="2021-12-28T11:09:00Z">
        <w:r w:rsidR="00AC4170" w:rsidRPr="005B0899">
          <w:rPr>
            <w:rFonts w:asciiTheme="majorHAnsi" w:hAnsiTheme="majorHAnsi" w:cstheme="majorHAnsi"/>
            <w:rPrChange w:id="1515" w:author="HAMLILI Fatima zohra" w:date="2022-03-31T15:30:00Z">
              <w:rPr>
                <w:rFonts w:ascii="Bahnschrift" w:hAnsi="Bahnschrift" w:cs="Helvetica"/>
              </w:rPr>
            </w:rPrChange>
          </w:rPr>
          <w:t>3</w:t>
        </w:r>
      </w:ins>
      <w:del w:id="1516" w:author="HAMLILI Fatima zohra" w:date="2021-12-27T15:40:00Z">
        <w:r w:rsidRPr="005B0899" w:rsidDel="007A6229">
          <w:rPr>
            <w:rFonts w:asciiTheme="majorHAnsi" w:hAnsiTheme="majorHAnsi" w:cstheme="majorHAnsi"/>
            <w:rPrChange w:id="1517" w:author="HAMLILI Fatima zohra" w:date="2022-03-31T15:30:00Z">
              <w:rPr>
                <w:rFonts w:ascii="Bahnschrift" w:hAnsi="Bahnschrift" w:cs="Helvetica"/>
              </w:rPr>
            </w:rPrChange>
          </w:rPr>
          <w:delText>App_1</w:delText>
        </w:r>
      </w:del>
    </w:p>
    <w:p w14:paraId="02E7AC66" w14:textId="064DE949" w:rsidR="00C76339" w:rsidRPr="005B0899" w:rsidRDefault="00C76339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rPrChange w:id="1518" w:author="HAMLILI Fatima zohra" w:date="2022-03-31T15:30:00Z">
            <w:rPr>
              <w:rFonts w:ascii="Bahnschrift" w:hAnsi="Bahnschrift" w:cs="Helvetica"/>
            </w:rPr>
          </w:rPrChange>
        </w:rPr>
        <w:pPrChange w:id="1519" w:author="HAMLILI Fatima zohra" w:date="2021-12-27T10:00:00Z">
          <w:pPr>
            <w:pStyle w:val="ListParagraph"/>
            <w:numPr>
              <w:numId w:val="5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1520" w:author="HAMLILI Fatima zohra" w:date="2022-03-31T15:30:00Z">
            <w:rPr>
              <w:rFonts w:ascii="Bahnschrift" w:hAnsi="Bahnschrift" w:cs="Helvetica"/>
            </w:rPr>
          </w:rPrChange>
        </w:rPr>
        <w:t xml:space="preserve">Faire des manipulations pendant 5 – 10 min en essayant de </w:t>
      </w:r>
      <w:ins w:id="1521" w:author="HAMLILI Fatima zohra" w:date="2021-12-28T11:09:00Z">
        <w:r w:rsidR="00AC4170" w:rsidRPr="005B0899">
          <w:rPr>
            <w:rFonts w:asciiTheme="majorHAnsi" w:hAnsiTheme="majorHAnsi" w:cstheme="majorHAnsi"/>
            <w:rPrChange w:id="1522" w:author="HAMLILI Fatima zohra" w:date="2022-03-31T15:30:00Z">
              <w:rPr>
                <w:rFonts w:ascii="Bahnschrift" w:hAnsi="Bahnschrift" w:cs="Helvetica"/>
              </w:rPr>
            </w:rPrChange>
          </w:rPr>
          <w:t>faire plusieurs actio</w:t>
        </w:r>
      </w:ins>
      <w:ins w:id="1523" w:author="HAMLILI Fatima zohra" w:date="2021-12-28T11:10:00Z">
        <w:r w:rsidR="00AC4170" w:rsidRPr="005B0899">
          <w:rPr>
            <w:rFonts w:asciiTheme="majorHAnsi" w:hAnsiTheme="majorHAnsi" w:cstheme="majorHAnsi"/>
            <w:rPrChange w:id="1524" w:author="HAMLILI Fatima zohra" w:date="2022-03-31T15:30:00Z">
              <w:rPr>
                <w:rFonts w:ascii="Bahnschrift" w:hAnsi="Bahnschrift" w:cs="Helvetica"/>
              </w:rPr>
            </w:rPrChange>
          </w:rPr>
          <w:t>ns différentes.</w:t>
        </w:r>
      </w:ins>
      <w:del w:id="1525" w:author="HAMLILI Fatima zohra" w:date="2021-12-28T11:09:00Z">
        <w:r w:rsidRPr="005B0899" w:rsidDel="00AC4170">
          <w:rPr>
            <w:rFonts w:asciiTheme="majorHAnsi" w:hAnsiTheme="majorHAnsi" w:cstheme="majorHAnsi"/>
            <w:rPrChange w:id="1526" w:author="HAMLILI Fatima zohra" w:date="2022-03-31T15:30:00Z">
              <w:rPr>
                <w:rFonts w:ascii="Bahnschrift" w:hAnsi="Bahnschrift" w:cs="Helvetica"/>
              </w:rPr>
            </w:rPrChange>
          </w:rPr>
          <w:delText>faire toutes les actions disponibles</w:delText>
        </w:r>
      </w:del>
    </w:p>
    <w:p w14:paraId="3DEFA811" w14:textId="2D4E4F39" w:rsidR="00C76339" w:rsidRPr="005B0899" w:rsidRDefault="00C76339">
      <w:pPr>
        <w:pStyle w:val="Heading2"/>
        <w:numPr>
          <w:ilvl w:val="0"/>
          <w:numId w:val="15"/>
        </w:numPr>
        <w:jc w:val="both"/>
        <w:rPr>
          <w:rFonts w:cstheme="majorHAnsi"/>
          <w:rPrChange w:id="1527" w:author="HAMLILI Fatima zohra" w:date="2022-03-31T15:30:00Z">
            <w:rPr>
              <w:rFonts w:ascii="Bahnschrift" w:hAnsi="Bahnschrift" w:cs="Helvetica"/>
            </w:rPr>
          </w:rPrChange>
        </w:rPr>
        <w:pPrChange w:id="1528" w:author="HAMLILI Fatima zohra" w:date="2021-12-27T10:00:00Z">
          <w:pPr>
            <w:pStyle w:val="Heading2"/>
            <w:numPr>
              <w:numId w:val="15"/>
            </w:numPr>
            <w:ind w:left="720" w:hanging="360"/>
          </w:pPr>
        </w:pPrChange>
      </w:pPr>
      <w:bookmarkStart w:id="1529" w:name="_Toc99633331"/>
      <w:r w:rsidRPr="005B0899">
        <w:rPr>
          <w:rFonts w:cstheme="majorHAnsi"/>
          <w:rPrChange w:id="1530" w:author="HAMLILI Fatima zohra" w:date="2022-03-31T15:30:00Z">
            <w:rPr>
              <w:rFonts w:ascii="Bahnschrift" w:hAnsi="Bahnschrift" w:cs="Helvetica"/>
            </w:rPr>
          </w:rPrChange>
        </w:rPr>
        <w:t>Vérification de l’onglet Application</w:t>
      </w:r>
      <w:bookmarkEnd w:id="1529"/>
    </w:p>
    <w:p w14:paraId="38684053" w14:textId="25FD5BA0" w:rsidR="00C76339" w:rsidRPr="005B0899" w:rsidRDefault="00C76339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rPrChange w:id="1531" w:author="HAMLILI Fatima zohra" w:date="2022-03-31T15:30:00Z">
            <w:rPr>
              <w:rFonts w:ascii="Bahnschrift" w:hAnsi="Bahnschrift" w:cs="Helvetica"/>
            </w:rPr>
          </w:rPrChange>
        </w:rPr>
        <w:pPrChange w:id="1532" w:author="HAMLILI Fatima zohra" w:date="2021-12-27T10:00:00Z">
          <w:pPr>
            <w:pStyle w:val="ListParagraph"/>
            <w:numPr>
              <w:numId w:val="5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1533" w:author="HAMLILI Fatima zohra" w:date="2022-03-31T15:30:00Z">
            <w:rPr>
              <w:rFonts w:ascii="Bahnschrift" w:hAnsi="Bahnschrift" w:cs="Helvetica"/>
            </w:rPr>
          </w:rPrChange>
        </w:rPr>
        <w:t xml:space="preserve">Cliquer sur l’onglet Application de la </w:t>
      </w:r>
      <w:proofErr w:type="spellStart"/>
      <w:r w:rsidRPr="005B0899">
        <w:rPr>
          <w:rFonts w:asciiTheme="majorHAnsi" w:hAnsiTheme="majorHAnsi" w:cstheme="majorHAnsi"/>
          <w:rPrChange w:id="1534" w:author="HAMLILI Fatima zohra" w:date="2022-03-31T15:30:00Z">
            <w:rPr>
              <w:rFonts w:ascii="Bahnschrift" w:hAnsi="Bahnschrift" w:cs="Helvetica"/>
            </w:rPr>
          </w:rPrChange>
        </w:rPr>
        <w:t>NavBar</w:t>
      </w:r>
      <w:proofErr w:type="spellEnd"/>
    </w:p>
    <w:p w14:paraId="589E70D5" w14:textId="51F1A938" w:rsidR="00AC4170" w:rsidRPr="005B0899" w:rsidRDefault="00C76339">
      <w:pPr>
        <w:pStyle w:val="ListParagraph"/>
        <w:numPr>
          <w:ilvl w:val="0"/>
          <w:numId w:val="5"/>
        </w:numPr>
        <w:spacing w:line="360" w:lineRule="auto"/>
        <w:jc w:val="both"/>
        <w:rPr>
          <w:ins w:id="1535" w:author="HAMLILI Fatima zohra" w:date="2021-12-28T11:10:00Z"/>
          <w:rFonts w:asciiTheme="majorHAnsi" w:hAnsiTheme="majorHAnsi" w:cstheme="majorHAnsi"/>
          <w:rPrChange w:id="1536" w:author="HAMLILI Fatima zohra" w:date="2022-03-31T15:30:00Z">
            <w:rPr>
              <w:ins w:id="1537" w:author="HAMLILI Fatima zohra" w:date="2021-12-28T11:10:00Z"/>
              <w:rFonts w:ascii="Bahnschrift" w:hAnsi="Bahnschrift" w:cs="Helvetica"/>
            </w:rPr>
          </w:rPrChange>
        </w:rPr>
      </w:pPr>
      <w:r w:rsidRPr="005B0899">
        <w:rPr>
          <w:rFonts w:asciiTheme="majorHAnsi" w:hAnsiTheme="majorHAnsi" w:cstheme="majorHAnsi"/>
          <w:rPrChange w:id="1538" w:author="HAMLILI Fatima zohra" w:date="2022-03-31T15:30:00Z">
            <w:rPr>
              <w:rFonts w:ascii="Bahnschrift" w:hAnsi="Bahnschrift" w:cs="Helvetica"/>
            </w:rPr>
          </w:rPrChange>
        </w:rPr>
        <w:t>Vérifier que toutes les colonnes sont fournie</w:t>
      </w:r>
      <w:ins w:id="1539" w:author="HAMLILI Fatima zohra" w:date="2021-12-28T11:11:00Z">
        <w:r w:rsidR="00AC4170" w:rsidRPr="005B0899">
          <w:rPr>
            <w:rFonts w:asciiTheme="majorHAnsi" w:hAnsiTheme="majorHAnsi" w:cstheme="majorHAnsi"/>
            <w:rPrChange w:id="1540" w:author="HAMLILI Fatima zohra" w:date="2022-03-31T15:30:00Z">
              <w:rPr>
                <w:rFonts w:ascii="Bahnschrift" w:hAnsi="Bahnschrift" w:cs="Helvetica"/>
              </w:rPr>
            </w:rPrChange>
          </w:rPr>
          <w:t>s</w:t>
        </w:r>
      </w:ins>
      <w:del w:id="1541" w:author="HAMLILI Fatima zohra" w:date="2021-12-28T11:11:00Z">
        <w:r w:rsidRPr="005B0899" w:rsidDel="00AC4170">
          <w:rPr>
            <w:rFonts w:asciiTheme="majorHAnsi" w:hAnsiTheme="majorHAnsi" w:cstheme="majorHAnsi"/>
            <w:rPrChange w:id="1542" w:author="HAMLILI Fatima zohra" w:date="2022-03-31T15:30:00Z">
              <w:rPr>
                <w:rFonts w:ascii="Bahnschrift" w:hAnsi="Bahnschrift" w:cs="Helvetica"/>
              </w:rPr>
            </w:rPrChange>
          </w:rPr>
          <w:delText>s</w:delText>
        </w:r>
      </w:del>
      <w:del w:id="1543" w:author="HAMLILI Fatima zohra" w:date="2021-12-28T11:10:00Z">
        <w:r w:rsidRPr="005B0899" w:rsidDel="00AC4170">
          <w:rPr>
            <w:rFonts w:asciiTheme="majorHAnsi" w:hAnsiTheme="majorHAnsi" w:cstheme="majorHAnsi"/>
            <w:rPrChange w:id="1544" w:author="HAMLILI Fatima zohra" w:date="2022-03-31T15:30:00Z">
              <w:rPr>
                <w:rFonts w:ascii="Bahnschrift" w:hAnsi="Bahnschrift" w:cs="Helvetica"/>
              </w:rPr>
            </w:rPrChange>
          </w:rPr>
          <w:delText> </w:delText>
        </w:r>
      </w:del>
      <w:ins w:id="1545" w:author="HAMLILI Fatima zohra" w:date="2021-12-28T11:10:00Z">
        <w:r w:rsidR="00AC4170" w:rsidRPr="005B0899">
          <w:rPr>
            <w:rFonts w:asciiTheme="majorHAnsi" w:hAnsiTheme="majorHAnsi" w:cstheme="majorHAnsi"/>
            <w:rPrChange w:id="1546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 : </w:t>
        </w:r>
      </w:ins>
    </w:p>
    <w:p w14:paraId="4EDEE221" w14:textId="77777777" w:rsidR="00AC4170" w:rsidRPr="005B0899" w:rsidRDefault="00844BA5" w:rsidP="00AC4170">
      <w:pPr>
        <w:pStyle w:val="ListParagraph"/>
        <w:numPr>
          <w:ilvl w:val="1"/>
          <w:numId w:val="5"/>
        </w:numPr>
        <w:spacing w:line="360" w:lineRule="auto"/>
        <w:jc w:val="both"/>
        <w:rPr>
          <w:ins w:id="1547" w:author="HAMLILI Fatima zohra" w:date="2021-12-28T11:10:00Z"/>
          <w:rFonts w:asciiTheme="majorHAnsi" w:hAnsiTheme="majorHAnsi" w:cstheme="majorHAnsi"/>
          <w:rPrChange w:id="1548" w:author="HAMLILI Fatima zohra" w:date="2022-03-31T15:30:00Z">
            <w:rPr>
              <w:ins w:id="1549" w:author="HAMLILI Fatima zohra" w:date="2021-12-28T11:10:00Z"/>
              <w:rFonts w:ascii="Bahnschrift" w:hAnsi="Bahnschrift" w:cs="Helvetica"/>
            </w:rPr>
          </w:rPrChange>
        </w:rPr>
      </w:pPr>
      <w:del w:id="1550" w:author="HAMLILI Fatima zohra" w:date="2021-12-28T11:10:00Z">
        <w:r w:rsidRPr="005B0899" w:rsidDel="00AC4170">
          <w:rPr>
            <w:rFonts w:asciiTheme="majorHAnsi" w:hAnsiTheme="majorHAnsi" w:cstheme="majorHAnsi"/>
            <w:rPrChange w:id="1551" w:author="HAMLILI Fatima zohra" w:date="2022-03-31T15:30:00Z">
              <w:rPr>
                <w:rFonts w:ascii="Bahnschrift" w:hAnsi="Bahnschrift" w:cs="Helvetica"/>
              </w:rPr>
            </w:rPrChange>
          </w:rPr>
          <w:delText>{</w:delText>
        </w:r>
      </w:del>
      <w:r w:rsidRPr="005B0899">
        <w:rPr>
          <w:rFonts w:asciiTheme="majorHAnsi" w:hAnsiTheme="majorHAnsi" w:cstheme="majorHAnsi"/>
          <w:rPrChange w:id="1552" w:author="HAMLILI Fatima zohra" w:date="2022-03-31T15:30:00Z">
            <w:rPr>
              <w:rFonts w:ascii="Bahnschrift" w:hAnsi="Bahnschrift" w:cs="Helvetica"/>
            </w:rPr>
          </w:rPrChange>
        </w:rPr>
        <w:t xml:space="preserve">Alertes </w:t>
      </w:r>
    </w:p>
    <w:p w14:paraId="72C2614F" w14:textId="77777777" w:rsidR="00AC4170" w:rsidRPr="005B0899" w:rsidRDefault="00844BA5" w:rsidP="00AC4170">
      <w:pPr>
        <w:pStyle w:val="ListParagraph"/>
        <w:numPr>
          <w:ilvl w:val="1"/>
          <w:numId w:val="5"/>
        </w:numPr>
        <w:spacing w:line="360" w:lineRule="auto"/>
        <w:jc w:val="both"/>
        <w:rPr>
          <w:ins w:id="1553" w:author="HAMLILI Fatima zohra" w:date="2021-12-28T11:11:00Z"/>
          <w:rFonts w:asciiTheme="majorHAnsi" w:hAnsiTheme="majorHAnsi" w:cstheme="majorHAnsi"/>
          <w:rPrChange w:id="1554" w:author="HAMLILI Fatima zohra" w:date="2022-03-31T15:30:00Z">
            <w:rPr>
              <w:ins w:id="1555" w:author="HAMLILI Fatima zohra" w:date="2021-12-28T11:11:00Z"/>
              <w:rFonts w:ascii="Bahnschrift" w:hAnsi="Bahnschrift" w:cs="Helvetica"/>
            </w:rPr>
          </w:rPrChange>
        </w:rPr>
      </w:pPr>
      <w:del w:id="1556" w:author="HAMLILI Fatima zohra" w:date="2021-12-28T11:10:00Z">
        <w:r w:rsidRPr="005B0899" w:rsidDel="00AC4170">
          <w:rPr>
            <w:rFonts w:asciiTheme="majorHAnsi" w:hAnsiTheme="majorHAnsi" w:cstheme="majorHAnsi"/>
            <w:rPrChange w:id="1557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– </w:delText>
        </w:r>
      </w:del>
      <w:r w:rsidRPr="005B0899">
        <w:rPr>
          <w:rFonts w:asciiTheme="majorHAnsi" w:hAnsiTheme="majorHAnsi" w:cstheme="majorHAnsi"/>
          <w:rPrChange w:id="1558" w:author="HAMLILI Fatima zohra" w:date="2022-03-31T15:30:00Z">
            <w:rPr>
              <w:rFonts w:ascii="Bahnschrift" w:hAnsi="Bahnschrift" w:cs="Helvetica"/>
            </w:rPr>
          </w:rPrChange>
        </w:rPr>
        <w:t xml:space="preserve">Erreurs </w:t>
      </w:r>
    </w:p>
    <w:p w14:paraId="43921423" w14:textId="77777777" w:rsidR="00AC4170" w:rsidRPr="005B0899" w:rsidRDefault="00844BA5" w:rsidP="00AC4170">
      <w:pPr>
        <w:pStyle w:val="ListParagraph"/>
        <w:numPr>
          <w:ilvl w:val="1"/>
          <w:numId w:val="5"/>
        </w:numPr>
        <w:spacing w:line="360" w:lineRule="auto"/>
        <w:jc w:val="both"/>
        <w:rPr>
          <w:ins w:id="1559" w:author="HAMLILI Fatima zohra" w:date="2021-12-28T11:11:00Z"/>
          <w:rFonts w:asciiTheme="majorHAnsi" w:hAnsiTheme="majorHAnsi" w:cstheme="majorHAnsi"/>
          <w:rPrChange w:id="1560" w:author="HAMLILI Fatima zohra" w:date="2022-03-31T15:30:00Z">
            <w:rPr>
              <w:ins w:id="1561" w:author="HAMLILI Fatima zohra" w:date="2021-12-28T11:11:00Z"/>
              <w:rFonts w:ascii="Bahnschrift" w:hAnsi="Bahnschrift" w:cs="Helvetica"/>
            </w:rPr>
          </w:rPrChange>
        </w:rPr>
      </w:pPr>
      <w:del w:id="1562" w:author="HAMLILI Fatima zohra" w:date="2021-12-28T11:11:00Z">
        <w:r w:rsidRPr="005B0899" w:rsidDel="00AC4170">
          <w:rPr>
            <w:rFonts w:asciiTheme="majorHAnsi" w:hAnsiTheme="majorHAnsi" w:cstheme="majorHAnsi"/>
            <w:rPrChange w:id="1563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– </w:delText>
        </w:r>
      </w:del>
      <w:r w:rsidRPr="005B0899">
        <w:rPr>
          <w:rFonts w:asciiTheme="majorHAnsi" w:hAnsiTheme="majorHAnsi" w:cstheme="majorHAnsi"/>
          <w:rPrChange w:id="1564" w:author="HAMLILI Fatima zohra" w:date="2022-03-31T15:30:00Z">
            <w:rPr>
              <w:rFonts w:ascii="Bahnschrift" w:hAnsi="Bahnschrift" w:cs="Helvetica"/>
            </w:rPr>
          </w:rPrChange>
        </w:rPr>
        <w:t xml:space="preserve">Temps de réponse </w:t>
      </w:r>
    </w:p>
    <w:p w14:paraId="03B0D422" w14:textId="4EB2FC9E" w:rsidR="00C76339" w:rsidRPr="005B0899" w:rsidRDefault="00844BA5">
      <w:pPr>
        <w:pStyle w:val="ListParagraph"/>
        <w:numPr>
          <w:ilvl w:val="1"/>
          <w:numId w:val="5"/>
        </w:numPr>
        <w:spacing w:line="360" w:lineRule="auto"/>
        <w:jc w:val="both"/>
        <w:rPr>
          <w:rFonts w:asciiTheme="majorHAnsi" w:hAnsiTheme="majorHAnsi" w:cstheme="majorHAnsi"/>
          <w:rPrChange w:id="1565" w:author="HAMLILI Fatima zohra" w:date="2022-03-31T15:30:00Z">
            <w:rPr>
              <w:rFonts w:ascii="Bahnschrift" w:hAnsi="Bahnschrift" w:cs="Helvetica"/>
            </w:rPr>
          </w:rPrChange>
        </w:rPr>
        <w:pPrChange w:id="1566" w:author="HAMLILI Fatima zohra" w:date="2021-12-28T11:10:00Z">
          <w:pPr>
            <w:pStyle w:val="ListParagraph"/>
            <w:numPr>
              <w:numId w:val="5"/>
            </w:numPr>
            <w:spacing w:line="360" w:lineRule="auto"/>
            <w:ind w:hanging="360"/>
          </w:pPr>
        </w:pPrChange>
      </w:pPr>
      <w:del w:id="1567" w:author="HAMLILI Fatima zohra" w:date="2021-12-28T11:11:00Z">
        <w:r w:rsidRPr="005B0899" w:rsidDel="00AC4170">
          <w:rPr>
            <w:rFonts w:asciiTheme="majorHAnsi" w:hAnsiTheme="majorHAnsi" w:cstheme="majorHAnsi"/>
            <w:rPrChange w:id="1568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– </w:delText>
        </w:r>
      </w:del>
      <w:r w:rsidRPr="005B0899">
        <w:rPr>
          <w:rFonts w:asciiTheme="majorHAnsi" w:hAnsiTheme="majorHAnsi" w:cstheme="majorHAnsi"/>
          <w:rPrChange w:id="1569" w:author="HAMLILI Fatima zohra" w:date="2022-03-31T15:30:00Z">
            <w:rPr>
              <w:rFonts w:ascii="Bahnschrift" w:hAnsi="Bahnschrift" w:cs="Helvetica"/>
            </w:rPr>
          </w:rPrChange>
        </w:rPr>
        <w:t>Satisfaction</w:t>
      </w:r>
      <w:del w:id="1570" w:author="HAMLILI Fatima zohra" w:date="2021-12-28T11:10:00Z">
        <w:r w:rsidRPr="005B0899" w:rsidDel="00AC4170">
          <w:rPr>
            <w:rFonts w:asciiTheme="majorHAnsi" w:hAnsiTheme="majorHAnsi" w:cstheme="majorHAnsi"/>
            <w:rPrChange w:id="1571" w:author="HAMLILI Fatima zohra" w:date="2022-03-31T15:30:00Z">
              <w:rPr>
                <w:rFonts w:ascii="Bahnschrift" w:hAnsi="Bahnschrift" w:cs="Helvetica"/>
              </w:rPr>
            </w:rPrChange>
          </w:rPr>
          <w:delText>}</w:delText>
        </w:r>
      </w:del>
    </w:p>
    <w:p w14:paraId="1919446C" w14:textId="105157CE" w:rsidR="00B02193" w:rsidRPr="005B0899" w:rsidRDefault="00844BA5">
      <w:pPr>
        <w:spacing w:line="360" w:lineRule="auto"/>
        <w:ind w:left="360"/>
        <w:jc w:val="both"/>
        <w:rPr>
          <w:rFonts w:asciiTheme="majorHAnsi" w:hAnsiTheme="majorHAnsi" w:cstheme="majorHAnsi"/>
          <w:rPrChange w:id="1572" w:author="HAMLILI Fatima zohra" w:date="2022-03-31T15:30:00Z">
            <w:rPr>
              <w:rFonts w:ascii="Bahnschrift" w:hAnsi="Bahnschrift" w:cs="Helvetica"/>
            </w:rPr>
          </w:rPrChange>
        </w:rPr>
        <w:pPrChange w:id="1573" w:author="HAMLILI Fatima zohra" w:date="2021-12-27T10:00:00Z">
          <w:pPr>
            <w:spacing w:line="360" w:lineRule="auto"/>
            <w:ind w:left="360"/>
          </w:pPr>
        </w:pPrChange>
      </w:pPr>
      <w:del w:id="1574" w:author="HAMLILI Fatima zohra" w:date="2021-12-09T12:44:00Z">
        <w:r w:rsidRPr="005B0899" w:rsidDel="00E565FA">
          <w:rPr>
            <w:rFonts w:asciiTheme="majorHAnsi" w:hAnsiTheme="majorHAnsi" w:cstheme="majorHAnsi"/>
            <w:noProof/>
            <w:rPrChange w:id="1575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anchor distT="0" distB="0" distL="114300" distR="114300" simplePos="0" relativeHeight="251658240" behindDoc="1" locked="0" layoutInCell="1" allowOverlap="1" wp14:anchorId="6A4AEB79" wp14:editId="1F2D4F73">
              <wp:simplePos x="0" y="0"/>
              <wp:positionH relativeFrom="column">
                <wp:posOffset>228600</wp:posOffset>
              </wp:positionH>
              <wp:positionV relativeFrom="paragraph">
                <wp:posOffset>635</wp:posOffset>
              </wp:positionV>
              <wp:extent cx="6393180" cy="982980"/>
              <wp:effectExtent l="0" t="0" r="7620" b="7620"/>
              <wp:wrapSquare wrapText="bothSides"/>
              <wp:docPr id="5" name="Picture 5" descr="Graphical user interface, application, Word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Picture 5" descr="Graphical user interface, application, Word&#10;&#10;Description automatically generated"/>
                      <pic:cNvPicPr/>
                    </pic:nvPicPr>
                    <pic:blipFill rotWithShape="1"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11415" b="62290"/>
                      <a:stretch/>
                    </pic:blipFill>
                    <pic:spPr bwMode="auto">
                      <a:xfrm>
                        <a:off x="0" y="0"/>
                        <a:ext cx="6393180" cy="98298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anchor>
          </w:drawing>
        </w:r>
      </w:del>
      <w:ins w:id="1576" w:author="HAMLILI Fatima zohra" w:date="2021-12-09T12:44:00Z">
        <w:r w:rsidR="00E565FA" w:rsidRPr="005B0899">
          <w:rPr>
            <w:rFonts w:asciiTheme="majorHAnsi" w:hAnsiTheme="majorHAnsi" w:cstheme="majorHAnsi"/>
            <w:noProof/>
            <w:rPrChange w:id="1577" w:author="HAMLILI Fatima zohra" w:date="2022-03-31T15:30:00Z">
              <w:rPr>
                <w:noProof/>
              </w:rPr>
            </w:rPrChange>
          </w:rPr>
          <w:t xml:space="preserve"> </w:t>
        </w:r>
        <w:r w:rsidR="00E565FA" w:rsidRPr="005B0899">
          <w:rPr>
            <w:rFonts w:asciiTheme="majorHAnsi" w:hAnsiTheme="majorHAnsi" w:cstheme="majorHAnsi"/>
            <w:noProof/>
            <w:rPrChange w:id="1578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0E83784E" wp14:editId="14817FD1">
              <wp:extent cx="6645910" cy="2258695"/>
              <wp:effectExtent l="19050" t="19050" r="21590" b="27305"/>
              <wp:docPr id="12" name="Picture 2" descr="Graphical user interface, table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ECF7F842-9199-46DC-922B-5B2E666AE8D0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 2" descr="Graphical user interface, table&#10;&#10;Description automatically generated">
                        <a:extLst>
                          <a:ext uri="{FF2B5EF4-FFF2-40B4-BE49-F238E27FC236}">
                            <a16:creationId xmlns:a16="http://schemas.microsoft.com/office/drawing/2014/main" id="{ECF7F842-9199-46DC-922B-5B2E666AE8D0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17"/>
                      <a:srcRect l="-1" t="12222" r="-1" b="27360"/>
                      <a:stretch/>
                    </pic:blipFill>
                    <pic:spPr>
                      <a:xfrm>
                        <a:off x="0" y="0"/>
                        <a:ext cx="6645910" cy="2258695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750EECEC" w14:textId="77777777" w:rsidR="00B02193" w:rsidRPr="005B0899" w:rsidRDefault="00B02193">
      <w:pPr>
        <w:spacing w:line="360" w:lineRule="auto"/>
        <w:ind w:left="360"/>
        <w:jc w:val="both"/>
        <w:rPr>
          <w:rFonts w:asciiTheme="majorHAnsi" w:hAnsiTheme="majorHAnsi" w:cstheme="majorHAnsi"/>
          <w:rPrChange w:id="1579" w:author="HAMLILI Fatima zohra" w:date="2022-03-31T15:30:00Z">
            <w:rPr>
              <w:rFonts w:ascii="Bahnschrift" w:hAnsi="Bahnschrift" w:cs="Helvetica"/>
            </w:rPr>
          </w:rPrChange>
        </w:rPr>
        <w:pPrChange w:id="1580" w:author="HAMLILI Fatima zohra" w:date="2021-12-27T10:00:00Z">
          <w:pPr>
            <w:spacing w:line="360" w:lineRule="auto"/>
            <w:ind w:left="360"/>
          </w:pPr>
        </w:pPrChange>
      </w:pPr>
    </w:p>
    <w:p w14:paraId="7600B74C" w14:textId="64E41097" w:rsidR="00844BA5" w:rsidRPr="005B0899" w:rsidRDefault="00844BA5">
      <w:pPr>
        <w:pStyle w:val="Heading2"/>
        <w:numPr>
          <w:ilvl w:val="0"/>
          <w:numId w:val="15"/>
        </w:numPr>
        <w:jc w:val="both"/>
        <w:rPr>
          <w:rFonts w:cstheme="majorHAnsi"/>
          <w:rPrChange w:id="1581" w:author="HAMLILI Fatima zohra" w:date="2022-03-31T15:30:00Z">
            <w:rPr>
              <w:rFonts w:ascii="Bahnschrift" w:hAnsi="Bahnschrift"/>
            </w:rPr>
          </w:rPrChange>
        </w:rPr>
        <w:pPrChange w:id="1582" w:author="HAMLILI Fatima zohra" w:date="2021-12-27T10:00:00Z">
          <w:pPr>
            <w:pStyle w:val="Heading2"/>
            <w:numPr>
              <w:numId w:val="15"/>
            </w:numPr>
            <w:ind w:left="720" w:hanging="360"/>
          </w:pPr>
        </w:pPrChange>
      </w:pPr>
      <w:bookmarkStart w:id="1583" w:name="_Toc99633332"/>
      <w:r w:rsidRPr="005B0899">
        <w:rPr>
          <w:rFonts w:cstheme="majorHAnsi"/>
          <w:rPrChange w:id="1584" w:author="HAMLILI Fatima zohra" w:date="2022-03-31T15:30:00Z">
            <w:rPr>
              <w:rFonts w:ascii="Bahnschrift" w:hAnsi="Bahnschrift"/>
            </w:rPr>
          </w:rPrChange>
        </w:rPr>
        <w:t xml:space="preserve">Vérification de </w:t>
      </w:r>
      <w:r w:rsidR="00B25E2E" w:rsidRPr="005B0899">
        <w:rPr>
          <w:rFonts w:cstheme="majorHAnsi"/>
          <w:rPrChange w:id="1585" w:author="HAMLILI Fatima zohra" w:date="2022-03-31T15:30:00Z">
            <w:rPr>
              <w:rFonts w:ascii="Bahnschrift" w:hAnsi="Bahnschrift"/>
            </w:rPr>
          </w:rPrChange>
        </w:rPr>
        <w:t>l</w:t>
      </w:r>
      <w:r w:rsidR="00B02193" w:rsidRPr="005B0899">
        <w:rPr>
          <w:rFonts w:cstheme="majorHAnsi"/>
          <w:rPrChange w:id="1586" w:author="HAMLILI Fatima zohra" w:date="2022-03-31T15:30:00Z">
            <w:rPr>
              <w:rFonts w:ascii="Bahnschrift" w:hAnsi="Bahnschrift"/>
            </w:rPr>
          </w:rPrChange>
        </w:rPr>
        <w:t>’onglet</w:t>
      </w:r>
      <w:r w:rsidR="00B25E2E" w:rsidRPr="005B0899">
        <w:rPr>
          <w:rFonts w:cstheme="majorHAnsi"/>
          <w:rPrChange w:id="1587" w:author="HAMLILI Fatima zohra" w:date="2022-03-31T15:30:00Z">
            <w:rPr>
              <w:rFonts w:ascii="Bahnschrift" w:hAnsi="Bahnschrift"/>
            </w:rPr>
          </w:rPrChange>
        </w:rPr>
        <w:t xml:space="preserve"> Vue générale</w:t>
      </w:r>
      <w:bookmarkEnd w:id="1583"/>
    </w:p>
    <w:p w14:paraId="657C84CC" w14:textId="1A981836" w:rsidR="00844BA5" w:rsidRPr="005B0899" w:rsidRDefault="00844BA5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Theme="majorHAnsi" w:hAnsiTheme="majorHAnsi" w:cstheme="majorHAnsi"/>
          <w:rPrChange w:id="1588" w:author="HAMLILI Fatima zohra" w:date="2022-03-31T15:30:00Z">
            <w:rPr>
              <w:rFonts w:ascii="Bahnschrift" w:hAnsi="Bahnschrift" w:cs="Helvetica"/>
            </w:rPr>
          </w:rPrChange>
        </w:rPr>
        <w:pPrChange w:id="1589" w:author="HAMLILI Fatima zohra" w:date="2021-12-27T10:00:00Z">
          <w:pPr>
            <w:pStyle w:val="ListParagraph"/>
            <w:numPr>
              <w:numId w:val="5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590" w:author="HAMLILI Fatima zohra" w:date="2022-03-31T15:30:00Z">
            <w:rPr>
              <w:rFonts w:ascii="Bahnschrift" w:hAnsi="Bahnschrift" w:cs="Helvetica"/>
            </w:rPr>
          </w:rPrChange>
        </w:rPr>
        <w:t>Cliquer sur App_1 pour afficher les détails</w:t>
      </w:r>
      <w:r w:rsidR="00B25E2E" w:rsidRPr="005B0899">
        <w:rPr>
          <w:rFonts w:asciiTheme="majorHAnsi" w:hAnsiTheme="majorHAnsi" w:cstheme="majorHAnsi"/>
          <w:rPrChange w:id="1591" w:author="HAMLILI Fatima zohra" w:date="2022-03-31T15:30:00Z">
            <w:rPr>
              <w:rFonts w:ascii="Bahnschrift" w:hAnsi="Bahnschrift" w:cs="Helvetica"/>
            </w:rPr>
          </w:rPrChange>
        </w:rPr>
        <w:t>.</w:t>
      </w:r>
    </w:p>
    <w:p w14:paraId="5C5F5492" w14:textId="2467029C" w:rsidR="00844BA5" w:rsidRPr="005B0899" w:rsidRDefault="00B25E2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Theme="majorHAnsi" w:hAnsiTheme="majorHAnsi" w:cstheme="majorHAnsi"/>
          <w:rPrChange w:id="1592" w:author="HAMLILI Fatima zohra" w:date="2022-03-31T15:30:00Z">
            <w:rPr>
              <w:rFonts w:ascii="Bahnschrift" w:hAnsi="Bahnschrift" w:cs="Helvetica"/>
            </w:rPr>
          </w:rPrChange>
        </w:rPr>
        <w:pPrChange w:id="1593" w:author="HAMLILI Fatima zohra" w:date="2021-12-27T10:00:00Z">
          <w:pPr>
            <w:pStyle w:val="ListParagraph"/>
            <w:numPr>
              <w:numId w:val="5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594" w:author="HAMLILI Fatima zohra" w:date="2022-03-31T15:30:00Z">
            <w:rPr>
              <w:rFonts w:ascii="Bahnschrift" w:hAnsi="Bahnschrift" w:cs="Helvetica"/>
            </w:rPr>
          </w:rPrChange>
        </w:rPr>
        <w:t>Vérifier que les listes des Top 5 transaction et Top 5 SQL sont bien remplies</w:t>
      </w:r>
    </w:p>
    <w:p w14:paraId="511ED211" w14:textId="0BEB879A" w:rsidR="00E62E6A" w:rsidRPr="005B0899" w:rsidRDefault="00B25E2E">
      <w:pPr>
        <w:pStyle w:val="Heading4"/>
        <w:numPr>
          <w:ilvl w:val="0"/>
          <w:numId w:val="16"/>
        </w:numPr>
        <w:jc w:val="both"/>
        <w:rPr>
          <w:rFonts w:cstheme="majorHAnsi"/>
          <w:i w:val="0"/>
          <w:iCs w:val="0"/>
          <w:rPrChange w:id="1595" w:author="HAMLILI Fatima zohra" w:date="2022-03-31T15:30:00Z">
            <w:rPr>
              <w:rFonts w:ascii="Bahnschrift" w:hAnsi="Bahnschrift" w:cs="Helvetica"/>
            </w:rPr>
          </w:rPrChange>
        </w:rPr>
        <w:pPrChange w:id="1596" w:author="HAMLILI Fatima zohra" w:date="2021-12-27T10:00:00Z">
          <w:pPr>
            <w:pStyle w:val="Heading4"/>
            <w:numPr>
              <w:numId w:val="16"/>
            </w:numPr>
            <w:ind w:left="720" w:hanging="360"/>
          </w:pPr>
        </w:pPrChange>
      </w:pPr>
      <w:r w:rsidRPr="005B0899">
        <w:rPr>
          <w:rFonts w:cstheme="majorHAnsi"/>
          <w:i w:val="0"/>
          <w:iCs w:val="0"/>
          <w:rPrChange w:id="1597" w:author="HAMLILI Fatima zohra" w:date="2022-03-31T15:30:00Z">
            <w:rPr>
              <w:rFonts w:ascii="Bahnschrift" w:hAnsi="Bahnschrift" w:cs="Helvetica"/>
            </w:rPr>
          </w:rPrChange>
        </w:rPr>
        <w:t>Sur l</w:t>
      </w:r>
      <w:ins w:id="1598" w:author="HAMLILI Fatima zohra" w:date="2021-12-28T11:12:00Z">
        <w:r w:rsidR="00AC4170" w:rsidRPr="005B0899">
          <w:rPr>
            <w:rFonts w:cstheme="majorHAnsi"/>
            <w:i w:val="0"/>
            <w:iCs w:val="0"/>
            <w:rPrChange w:id="1599" w:author="HAMLILI Fatima zohra" w:date="2022-03-31T15:30:00Z">
              <w:rPr>
                <w:rFonts w:ascii="Bahnschrift" w:hAnsi="Bahnschrift" w:cs="Helvetica"/>
              </w:rPr>
            </w:rPrChange>
          </w:rPr>
          <w:t>e sous-</w:t>
        </w:r>
      </w:ins>
      <w:del w:id="1600" w:author="HAMLILI Fatima zohra" w:date="2021-12-28T11:12:00Z">
        <w:r w:rsidRPr="005B0899" w:rsidDel="00AC4170">
          <w:rPr>
            <w:rFonts w:cstheme="majorHAnsi"/>
            <w:i w:val="0"/>
            <w:iCs w:val="0"/>
            <w:rPrChange w:id="1601" w:author="HAMLILI Fatima zohra" w:date="2022-03-31T15:30:00Z">
              <w:rPr>
                <w:rFonts w:ascii="Bahnschrift" w:hAnsi="Bahnschrift" w:cs="Helvetica"/>
              </w:rPr>
            </w:rPrChange>
          </w:rPr>
          <w:delText>’</w:delText>
        </w:r>
      </w:del>
      <w:r w:rsidRPr="005B0899">
        <w:rPr>
          <w:rFonts w:cstheme="majorHAnsi"/>
          <w:i w:val="0"/>
          <w:iCs w:val="0"/>
          <w:rPrChange w:id="1602" w:author="HAMLILI Fatima zohra" w:date="2022-03-31T15:30:00Z">
            <w:rPr>
              <w:rFonts w:ascii="Bahnschrift" w:hAnsi="Bahnschrift" w:cs="Helvetica"/>
            </w:rPr>
          </w:rPrChange>
        </w:rPr>
        <w:t xml:space="preserve">onglet </w:t>
      </w:r>
      <w:r w:rsidRPr="005B0899">
        <w:rPr>
          <w:rFonts w:cstheme="majorHAnsi"/>
          <w:rPrChange w:id="1603" w:author="HAMLILI Fatima zohra" w:date="2022-03-31T15:30:00Z">
            <w:rPr>
              <w:rFonts w:ascii="Bahnschrift" w:hAnsi="Bahnschrift" w:cs="Helvetica"/>
            </w:rPr>
          </w:rPrChange>
        </w:rPr>
        <w:t>Couche</w:t>
      </w:r>
    </w:p>
    <w:p w14:paraId="29332700" w14:textId="77777777" w:rsidR="00066B85" w:rsidRPr="005B0899" w:rsidRDefault="00B25E2E">
      <w:pPr>
        <w:pStyle w:val="ListParagraph"/>
        <w:numPr>
          <w:ilvl w:val="0"/>
          <w:numId w:val="5"/>
        </w:numPr>
        <w:spacing w:line="360" w:lineRule="auto"/>
        <w:ind w:left="1068"/>
        <w:jc w:val="both"/>
        <w:rPr>
          <w:rFonts w:asciiTheme="majorHAnsi" w:hAnsiTheme="majorHAnsi" w:cstheme="majorHAnsi"/>
          <w:rPrChange w:id="1604" w:author="HAMLILI Fatima zohra" w:date="2022-03-31T15:30:00Z">
            <w:rPr>
              <w:rFonts w:ascii="Bahnschrift" w:hAnsi="Bahnschrift" w:cs="Helvetica"/>
            </w:rPr>
          </w:rPrChange>
        </w:rPr>
        <w:pPrChange w:id="1605" w:author="HAMLILI Fatima zohra" w:date="2021-12-27T10:00:00Z">
          <w:pPr>
            <w:pStyle w:val="ListParagraph"/>
            <w:numPr>
              <w:numId w:val="5"/>
            </w:numPr>
            <w:spacing w:line="360" w:lineRule="auto"/>
            <w:ind w:left="1068" w:hanging="360"/>
          </w:pPr>
        </w:pPrChange>
      </w:pPr>
      <w:r w:rsidRPr="005B0899">
        <w:rPr>
          <w:rFonts w:asciiTheme="majorHAnsi" w:hAnsiTheme="majorHAnsi" w:cstheme="majorHAnsi"/>
          <w:rPrChange w:id="1606" w:author="HAMLILI Fatima zohra" w:date="2022-03-31T15:30:00Z">
            <w:rPr>
              <w:rFonts w:ascii="Bahnschrift" w:hAnsi="Bahnschrift" w:cs="Helvetica"/>
            </w:rPr>
          </w:rPrChange>
        </w:rPr>
        <w:t>On doit avoir un graphique et un histogramme superposés, qui couvrent la plage horaire de collecte des données</w:t>
      </w:r>
    </w:p>
    <w:p w14:paraId="579DA456" w14:textId="471FC771" w:rsidR="00E62E6A" w:rsidRPr="005B0899" w:rsidRDefault="00B25E2E">
      <w:pPr>
        <w:pStyle w:val="ListParagraph"/>
        <w:numPr>
          <w:ilvl w:val="0"/>
          <w:numId w:val="5"/>
        </w:numPr>
        <w:spacing w:line="360" w:lineRule="auto"/>
        <w:ind w:left="1068"/>
        <w:jc w:val="both"/>
        <w:rPr>
          <w:rFonts w:asciiTheme="majorHAnsi" w:hAnsiTheme="majorHAnsi" w:cstheme="majorHAnsi"/>
          <w:rPrChange w:id="1607" w:author="HAMLILI Fatima zohra" w:date="2022-03-31T15:30:00Z">
            <w:rPr>
              <w:rFonts w:ascii="Bahnschrift" w:hAnsi="Bahnschrift" w:cs="Helvetica"/>
            </w:rPr>
          </w:rPrChange>
        </w:rPr>
        <w:pPrChange w:id="1608" w:author="HAMLILI Fatima zohra" w:date="2021-12-27T10:00:00Z">
          <w:pPr>
            <w:pStyle w:val="ListParagraph"/>
            <w:numPr>
              <w:numId w:val="5"/>
            </w:numPr>
            <w:spacing w:line="360" w:lineRule="auto"/>
            <w:ind w:left="1068" w:hanging="360"/>
          </w:pPr>
        </w:pPrChange>
      </w:pPr>
      <w:r w:rsidRPr="005B0899">
        <w:rPr>
          <w:rFonts w:asciiTheme="majorHAnsi" w:hAnsiTheme="majorHAnsi" w:cstheme="majorHAnsi"/>
          <w:rPrChange w:id="1609" w:author="HAMLILI Fatima zohra" w:date="2022-03-31T15:30:00Z">
            <w:rPr>
              <w:rFonts w:ascii="Bahnschrift" w:hAnsi="Bahnschrift" w:cs="Helvetica"/>
            </w:rPr>
          </w:rPrChange>
        </w:rPr>
        <w:t xml:space="preserve">Cliquer ensuite en bas à gauche des deux courbes sur : </w:t>
      </w:r>
    </w:p>
    <w:p w14:paraId="57BD699A" w14:textId="77777777" w:rsidR="00B02193" w:rsidRPr="005B0899" w:rsidRDefault="00B25E2E">
      <w:pPr>
        <w:pStyle w:val="ListParagraph"/>
        <w:numPr>
          <w:ilvl w:val="0"/>
          <w:numId w:val="8"/>
        </w:numPr>
        <w:spacing w:line="360" w:lineRule="auto"/>
        <w:ind w:left="2148"/>
        <w:jc w:val="both"/>
        <w:rPr>
          <w:rFonts w:asciiTheme="majorHAnsi" w:hAnsiTheme="majorHAnsi" w:cstheme="majorHAnsi"/>
          <w:rPrChange w:id="1610" w:author="HAMLILI Fatima zohra" w:date="2022-03-31T15:30:00Z">
            <w:rPr>
              <w:rFonts w:ascii="Bahnschrift" w:hAnsi="Bahnschrift" w:cs="Helvetica"/>
            </w:rPr>
          </w:rPrChange>
        </w:rPr>
        <w:pPrChange w:id="1611" w:author="HAMLILI Fatima zohra" w:date="2021-12-27T10:00:00Z">
          <w:pPr>
            <w:pStyle w:val="ListParagraph"/>
            <w:numPr>
              <w:numId w:val="8"/>
            </w:numPr>
            <w:spacing w:line="360" w:lineRule="auto"/>
            <w:ind w:left="2148" w:hanging="360"/>
          </w:pPr>
        </w:pPrChange>
      </w:pPr>
      <w:r w:rsidRPr="005B0899">
        <w:rPr>
          <w:rFonts w:asciiTheme="majorHAnsi" w:hAnsiTheme="majorHAnsi" w:cstheme="majorHAnsi"/>
          <w:rPrChange w:id="1612" w:author="HAMLILI Fatima zohra" w:date="2022-03-31T15:30:00Z">
            <w:rPr>
              <w:rFonts w:ascii="Bahnschrift" w:hAnsi="Bahnschrift" w:cs="Helvetica"/>
            </w:rPr>
          </w:rPrChange>
        </w:rPr>
        <w:t xml:space="preserve">Java =&gt; disparition de la partie vertes sur le diagramme du haut </w:t>
      </w:r>
    </w:p>
    <w:p w14:paraId="5DB4398A" w14:textId="07A172CA" w:rsidR="00B25E2E" w:rsidRPr="005B0899" w:rsidRDefault="00B25E2E">
      <w:pPr>
        <w:pStyle w:val="ListParagraph"/>
        <w:numPr>
          <w:ilvl w:val="0"/>
          <w:numId w:val="8"/>
        </w:numPr>
        <w:spacing w:line="360" w:lineRule="auto"/>
        <w:ind w:left="2148"/>
        <w:jc w:val="both"/>
        <w:rPr>
          <w:rFonts w:asciiTheme="majorHAnsi" w:hAnsiTheme="majorHAnsi" w:cstheme="majorHAnsi"/>
          <w:rPrChange w:id="1613" w:author="HAMLILI Fatima zohra" w:date="2022-03-31T15:30:00Z">
            <w:rPr>
              <w:rFonts w:ascii="Bahnschrift" w:hAnsi="Bahnschrift" w:cs="Helvetica"/>
            </w:rPr>
          </w:rPrChange>
        </w:rPr>
        <w:pPrChange w:id="1614" w:author="HAMLILI Fatima zohra" w:date="2021-12-27T10:00:00Z">
          <w:pPr>
            <w:pStyle w:val="ListParagraph"/>
            <w:numPr>
              <w:numId w:val="8"/>
            </w:numPr>
            <w:spacing w:line="360" w:lineRule="auto"/>
            <w:ind w:left="2148" w:hanging="360"/>
          </w:pPr>
        </w:pPrChange>
      </w:pPr>
      <w:r w:rsidRPr="005B0899">
        <w:rPr>
          <w:rFonts w:asciiTheme="majorHAnsi" w:hAnsiTheme="majorHAnsi" w:cstheme="majorHAnsi"/>
          <w:rPrChange w:id="1615" w:author="HAMLILI Fatima zohra" w:date="2022-03-31T15:30:00Z">
            <w:rPr>
              <w:rFonts w:ascii="Bahnschrift" w:hAnsi="Bahnschrift" w:cs="Helvetica"/>
            </w:rPr>
          </w:rPrChange>
        </w:rPr>
        <w:t>Ensuite sur SQL =&gt; disparition de la partie jaune du graphique</w:t>
      </w:r>
    </w:p>
    <w:p w14:paraId="07DDF903" w14:textId="6EE71C13" w:rsidR="00066B85" w:rsidRPr="005B0899" w:rsidRDefault="00B25E2E">
      <w:pPr>
        <w:pStyle w:val="ListParagraph"/>
        <w:numPr>
          <w:ilvl w:val="3"/>
          <w:numId w:val="5"/>
        </w:numPr>
        <w:spacing w:line="360" w:lineRule="auto"/>
        <w:jc w:val="both"/>
        <w:rPr>
          <w:rFonts w:asciiTheme="majorHAnsi" w:hAnsiTheme="majorHAnsi" w:cstheme="majorHAnsi"/>
          <w:rPrChange w:id="1616" w:author="HAMLILI Fatima zohra" w:date="2022-03-31T15:30:00Z">
            <w:rPr>
              <w:rFonts w:ascii="Bahnschrift" w:hAnsi="Bahnschrift" w:cs="Helvetica"/>
            </w:rPr>
          </w:rPrChange>
        </w:rPr>
        <w:pPrChange w:id="1617" w:author="HAMLILI Fatima zohra" w:date="2021-12-27T10:00:00Z">
          <w:pPr>
            <w:pStyle w:val="ListParagraph"/>
            <w:numPr>
              <w:ilvl w:val="3"/>
              <w:numId w:val="5"/>
            </w:numPr>
            <w:spacing w:line="360" w:lineRule="auto"/>
            <w:ind w:left="2880" w:hanging="360"/>
          </w:pPr>
        </w:pPrChange>
      </w:pPr>
      <w:r w:rsidRPr="005B0899">
        <w:rPr>
          <w:rFonts w:asciiTheme="majorHAnsi" w:hAnsiTheme="majorHAnsi" w:cstheme="majorHAnsi"/>
          <w:rPrChange w:id="1618" w:author="HAMLILI Fatima zohra" w:date="2022-03-31T15:30:00Z">
            <w:rPr>
              <w:rFonts w:ascii="Bahnschrift" w:hAnsi="Bahnschrift" w:cs="Helvetica"/>
            </w:rPr>
          </w:rPrChange>
        </w:rPr>
        <w:t>Ces deux opération ne doivent avoir aucun impact sur l’histogramme</w:t>
      </w:r>
    </w:p>
    <w:p w14:paraId="1669ED76" w14:textId="5CC659ED" w:rsidR="00E62E6A" w:rsidRPr="005B0899" w:rsidRDefault="00066B85">
      <w:pPr>
        <w:pStyle w:val="Heading4"/>
        <w:numPr>
          <w:ilvl w:val="0"/>
          <w:numId w:val="16"/>
        </w:numPr>
        <w:jc w:val="both"/>
        <w:rPr>
          <w:rFonts w:cstheme="majorHAnsi"/>
          <w:i w:val="0"/>
          <w:iCs w:val="0"/>
          <w:rPrChange w:id="1619" w:author="HAMLILI Fatima zohra" w:date="2022-03-31T15:30:00Z">
            <w:rPr>
              <w:rFonts w:ascii="Bahnschrift" w:hAnsi="Bahnschrift" w:cs="Helvetica"/>
            </w:rPr>
          </w:rPrChange>
        </w:rPr>
        <w:pPrChange w:id="1620" w:author="HAMLILI Fatima zohra" w:date="2021-12-27T10:00:00Z">
          <w:pPr>
            <w:pStyle w:val="Heading4"/>
            <w:numPr>
              <w:numId w:val="16"/>
            </w:numPr>
            <w:ind w:left="720" w:hanging="360"/>
          </w:pPr>
        </w:pPrChange>
      </w:pPr>
      <w:r w:rsidRPr="005B0899">
        <w:rPr>
          <w:rFonts w:cstheme="majorHAnsi"/>
          <w:i w:val="0"/>
          <w:iCs w:val="0"/>
          <w:rPrChange w:id="1621" w:author="HAMLILI Fatima zohra" w:date="2022-03-31T15:30:00Z">
            <w:rPr>
              <w:rFonts w:ascii="Bahnschrift" w:hAnsi="Bahnschrift" w:cs="Helvetica"/>
            </w:rPr>
          </w:rPrChange>
        </w:rPr>
        <w:t xml:space="preserve">Sur les </w:t>
      </w:r>
      <w:ins w:id="1622" w:author="HAMLILI Fatima zohra" w:date="2021-12-28T11:13:00Z">
        <w:r w:rsidR="00AC4170" w:rsidRPr="005B0899">
          <w:rPr>
            <w:rFonts w:cstheme="majorHAnsi"/>
            <w:i w:val="0"/>
            <w:iCs w:val="0"/>
            <w:rPrChange w:id="1623" w:author="HAMLILI Fatima zohra" w:date="2022-03-31T15:30:00Z">
              <w:rPr>
                <w:rFonts w:ascii="Bahnschrift" w:hAnsi="Bahnschrift" w:cs="Helvetica"/>
                <w:i w:val="0"/>
                <w:iCs w:val="0"/>
              </w:rPr>
            </w:rPrChange>
          </w:rPr>
          <w:t>sous-</w:t>
        </w:r>
      </w:ins>
      <w:r w:rsidRPr="005B0899">
        <w:rPr>
          <w:rFonts w:cstheme="majorHAnsi"/>
          <w:i w:val="0"/>
          <w:iCs w:val="0"/>
          <w:rPrChange w:id="1624" w:author="HAMLILI Fatima zohra" w:date="2022-03-31T15:30:00Z">
            <w:rPr>
              <w:rFonts w:ascii="Bahnschrift" w:hAnsi="Bahnschrift" w:cs="Helvetica"/>
            </w:rPr>
          </w:rPrChange>
        </w:rPr>
        <w:t>onglets</w:t>
      </w:r>
      <w:r w:rsidR="00B02193" w:rsidRPr="005B0899">
        <w:rPr>
          <w:rFonts w:cstheme="majorHAnsi"/>
          <w:i w:val="0"/>
          <w:iCs w:val="0"/>
          <w:rPrChange w:id="1625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  <w:r w:rsidR="00B02193" w:rsidRPr="005B0899">
        <w:rPr>
          <w:rFonts w:cstheme="majorHAnsi"/>
          <w:rPrChange w:id="1626" w:author="HAMLILI Fatima zohra" w:date="2022-03-31T15:30:00Z">
            <w:rPr>
              <w:rFonts w:ascii="Bahnschrift" w:hAnsi="Bahnschrift" w:cs="Helvetica"/>
            </w:rPr>
          </w:rPrChange>
        </w:rPr>
        <w:t>Couches,</w:t>
      </w:r>
      <w:r w:rsidRPr="005B0899">
        <w:rPr>
          <w:rFonts w:cstheme="majorHAnsi"/>
          <w:rPrChange w:id="1627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  <w:r w:rsidR="00B02193" w:rsidRPr="005B0899">
        <w:rPr>
          <w:rFonts w:cstheme="majorHAnsi"/>
          <w:rPrChange w:id="1628" w:author="HAMLILI Fatima zohra" w:date="2022-03-31T15:30:00Z">
            <w:rPr>
              <w:rFonts w:ascii="Bahnschrift" w:hAnsi="Bahnschrift" w:cs="Helvetica"/>
            </w:rPr>
          </w:rPrChange>
        </w:rPr>
        <w:t>Centiles</w:t>
      </w:r>
      <w:r w:rsidRPr="005B0899">
        <w:rPr>
          <w:rFonts w:cstheme="majorHAnsi"/>
          <w:rPrChange w:id="1629" w:author="HAMLILI Fatima zohra" w:date="2022-03-31T15:30:00Z">
            <w:rPr>
              <w:rFonts w:ascii="Bahnschrift" w:hAnsi="Bahnschrift" w:cs="Helvetica"/>
            </w:rPr>
          </w:rPrChange>
        </w:rPr>
        <w:t xml:space="preserve">, </w:t>
      </w:r>
      <w:r w:rsidR="00B02193" w:rsidRPr="005B0899">
        <w:rPr>
          <w:rFonts w:cstheme="majorHAnsi"/>
          <w:rPrChange w:id="1630" w:author="HAMLILI Fatima zohra" w:date="2022-03-31T15:30:00Z">
            <w:rPr>
              <w:rFonts w:ascii="Bahnschrift" w:hAnsi="Bahnschrift" w:cs="Helvetica"/>
            </w:rPr>
          </w:rPrChange>
        </w:rPr>
        <w:t>Satisfaction</w:t>
      </w:r>
      <w:r w:rsidRPr="005B0899">
        <w:rPr>
          <w:rFonts w:cstheme="majorHAnsi"/>
          <w:rPrChange w:id="1631" w:author="HAMLILI Fatima zohra" w:date="2022-03-31T15:30:00Z">
            <w:rPr>
              <w:rFonts w:ascii="Bahnschrift" w:hAnsi="Bahnschrift" w:cs="Helvetica"/>
            </w:rPr>
          </w:rPrChange>
        </w:rPr>
        <w:t>, Navigateur</w:t>
      </w:r>
      <w:r w:rsidRPr="005B0899">
        <w:rPr>
          <w:rFonts w:cstheme="majorHAnsi"/>
          <w:i w:val="0"/>
          <w:iCs w:val="0"/>
          <w:rPrChange w:id="1632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</w:p>
    <w:p w14:paraId="2D3703CE" w14:textId="57E729AB" w:rsidR="00B02193" w:rsidRPr="005B0899" w:rsidRDefault="00B0219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633" w:author="HAMLILI Fatima zohra" w:date="2022-03-31T15:30:00Z">
            <w:rPr>
              <w:rFonts w:ascii="Bahnschrift" w:hAnsi="Bahnschrift" w:cs="Helvetica"/>
            </w:rPr>
          </w:rPrChange>
        </w:rPr>
        <w:pPrChange w:id="1634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635" w:author="HAMLILI Fatima zohra" w:date="2022-03-31T15:30:00Z">
            <w:rPr>
              <w:rFonts w:ascii="Bahnschrift" w:hAnsi="Bahnschrift" w:cs="Helvetica"/>
            </w:rPr>
          </w:rPrChange>
        </w:rPr>
        <w:t>Changer la plage horaire pour couvrir une période hors collecte des donnes =&gt; L’axe du temps des courbes doit prendre en compte la nouvelle plage horaire et toutes les fenêtres ne doivent présenter aucune donnée.</w:t>
      </w:r>
    </w:p>
    <w:p w14:paraId="3299B766" w14:textId="6259F6EE" w:rsidR="00B02193" w:rsidRPr="005B0899" w:rsidRDefault="00B0219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636" w:author="HAMLILI Fatima zohra" w:date="2022-03-31T15:30:00Z">
            <w:rPr>
              <w:rFonts w:ascii="Bahnschrift" w:hAnsi="Bahnschrift" w:cs="Helvetica"/>
            </w:rPr>
          </w:rPrChange>
        </w:rPr>
        <w:pPrChange w:id="1637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638" w:author="HAMLILI Fatima zohra" w:date="2022-03-31T15:30:00Z">
            <w:rPr>
              <w:rFonts w:ascii="Bahnschrift" w:hAnsi="Bahnschrift" w:cs="Helvetica"/>
            </w:rPr>
          </w:rPrChange>
        </w:rPr>
        <w:t>Zoomer sur une période du graphique =&gt; La plage horaire sélectionné</w:t>
      </w:r>
      <w:ins w:id="1639" w:author="HAMLILI Fatima zohra" w:date="2021-12-28T11:14:00Z">
        <w:r w:rsidR="00AC4170" w:rsidRPr="005B0899">
          <w:rPr>
            <w:rFonts w:asciiTheme="majorHAnsi" w:hAnsiTheme="majorHAnsi" w:cstheme="majorHAnsi"/>
            <w:rPrChange w:id="1640" w:author="HAMLILI Fatima zohra" w:date="2022-03-31T15:30:00Z">
              <w:rPr>
                <w:rFonts w:ascii="Bahnschrift" w:hAnsi="Bahnschrift" w:cs="Helvetica"/>
              </w:rPr>
            </w:rPrChange>
          </w:rPr>
          <w:t>e</w:t>
        </w:r>
      </w:ins>
      <w:r w:rsidRPr="005B0899">
        <w:rPr>
          <w:rFonts w:asciiTheme="majorHAnsi" w:hAnsiTheme="majorHAnsi" w:cstheme="majorHAnsi"/>
          <w:rPrChange w:id="1641" w:author="HAMLILI Fatima zohra" w:date="2022-03-31T15:30:00Z">
            <w:rPr>
              <w:rFonts w:ascii="Bahnschrift" w:hAnsi="Bahnschrift" w:cs="Helvetica"/>
            </w:rPr>
          </w:rPrChange>
        </w:rPr>
        <w:t xml:space="preserve"> doit apparaitre sur le graphe</w:t>
      </w:r>
    </w:p>
    <w:p w14:paraId="684C35BB" w14:textId="750A5B20" w:rsidR="00B02193" w:rsidRPr="005B0899" w:rsidRDefault="00B0219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642" w:author="HAMLILI Fatima zohra" w:date="2022-03-31T15:30:00Z">
            <w:rPr>
              <w:rFonts w:ascii="Bahnschrift" w:hAnsi="Bahnschrift" w:cs="Helvetica"/>
            </w:rPr>
          </w:rPrChange>
        </w:rPr>
        <w:pPrChange w:id="1643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644" w:author="HAMLILI Fatima zohra" w:date="2022-03-31T15:30:00Z">
            <w:rPr>
              <w:rFonts w:ascii="Bahnschrift" w:hAnsi="Bahnschrift" w:cs="Helvetica"/>
            </w:rPr>
          </w:rPrChange>
        </w:rPr>
        <w:t>Changer d’application</w:t>
      </w:r>
      <w:ins w:id="1645" w:author="HAMLILI Fatima zohra" w:date="2021-12-28T11:15:00Z">
        <w:r w:rsidR="007B3231" w:rsidRPr="005B0899">
          <w:rPr>
            <w:rFonts w:asciiTheme="majorHAnsi" w:hAnsiTheme="majorHAnsi" w:cstheme="majorHAnsi"/>
            <w:rPrChange w:id="1646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(en choisir une autre qui ne reçoit pas de métri</w:t>
        </w:r>
      </w:ins>
      <w:ins w:id="1647" w:author="HAMLILI Fatima zohra" w:date="2021-12-28T11:16:00Z">
        <w:r w:rsidR="007B3231" w:rsidRPr="005B0899">
          <w:rPr>
            <w:rFonts w:asciiTheme="majorHAnsi" w:hAnsiTheme="majorHAnsi" w:cstheme="majorHAnsi"/>
            <w:rPrChange w:id="1648" w:author="HAMLILI Fatima zohra" w:date="2022-03-31T15:30:00Z">
              <w:rPr>
                <w:rFonts w:ascii="Bahnschrift" w:hAnsi="Bahnschrift" w:cs="Helvetica"/>
              </w:rPr>
            </w:rPrChange>
          </w:rPr>
          <w:t>ques</w:t>
        </w:r>
      </w:ins>
      <w:ins w:id="1649" w:author="HAMLILI Fatima zohra" w:date="2021-12-28T11:15:00Z">
        <w:r w:rsidR="007B3231" w:rsidRPr="005B0899">
          <w:rPr>
            <w:rFonts w:asciiTheme="majorHAnsi" w:hAnsiTheme="majorHAnsi" w:cstheme="majorHAnsi"/>
            <w:rPrChange w:id="1650" w:author="HAMLILI Fatima zohra" w:date="2022-03-31T15:30:00Z">
              <w:rPr>
                <w:rFonts w:ascii="Bahnschrift" w:hAnsi="Bahnschrift" w:cs="Helvetica"/>
              </w:rPr>
            </w:rPrChange>
          </w:rPr>
          <w:t>)</w:t>
        </w:r>
      </w:ins>
      <w:del w:id="1651" w:author="HAMLILI Fatima zohra" w:date="2021-12-28T11:15:00Z">
        <w:r w:rsidRPr="005B0899" w:rsidDel="007B3231">
          <w:rPr>
            <w:rFonts w:asciiTheme="majorHAnsi" w:hAnsiTheme="majorHAnsi" w:cstheme="majorHAnsi"/>
            <w:rPrChange w:id="1652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 et mettre une non paramétrée avec un agent</w:delText>
        </w:r>
      </w:del>
      <w:r w:rsidRPr="005B0899">
        <w:rPr>
          <w:rFonts w:asciiTheme="majorHAnsi" w:hAnsiTheme="majorHAnsi" w:cstheme="majorHAnsi"/>
          <w:rPrChange w:id="1653" w:author="HAMLILI Fatima zohra" w:date="2022-03-31T15:30:00Z">
            <w:rPr>
              <w:rFonts w:ascii="Bahnschrift" w:hAnsi="Bahnschrift" w:cs="Helvetica"/>
            </w:rPr>
          </w:rPrChange>
        </w:rPr>
        <w:t xml:space="preserve"> =&gt; Les données doivent se remettre à jour dans tou</w:t>
      </w:r>
      <w:ins w:id="1654" w:author="HAMLILI Fatima zohra" w:date="2021-12-28T11:16:00Z">
        <w:r w:rsidR="007B3231" w:rsidRPr="005B0899">
          <w:rPr>
            <w:rFonts w:asciiTheme="majorHAnsi" w:hAnsiTheme="majorHAnsi" w:cstheme="majorHAnsi"/>
            <w:rPrChange w:id="1655" w:author="HAMLILI Fatima zohra" w:date="2022-03-31T15:30:00Z">
              <w:rPr>
                <w:rFonts w:ascii="Bahnschrift" w:hAnsi="Bahnschrift" w:cs="Helvetica"/>
              </w:rPr>
            </w:rPrChange>
          </w:rPr>
          <w:t>tes les</w:t>
        </w:r>
      </w:ins>
      <w:del w:id="1656" w:author="HAMLILI Fatima zohra" w:date="2021-12-28T11:16:00Z">
        <w:r w:rsidRPr="005B0899" w:rsidDel="007B3231">
          <w:rPr>
            <w:rFonts w:asciiTheme="majorHAnsi" w:hAnsiTheme="majorHAnsi" w:cstheme="majorHAnsi"/>
            <w:rPrChange w:id="1657" w:author="HAMLILI Fatima zohra" w:date="2022-03-31T15:30:00Z">
              <w:rPr>
                <w:rFonts w:ascii="Bahnschrift" w:hAnsi="Bahnschrift" w:cs="Helvetica"/>
              </w:rPr>
            </w:rPrChange>
          </w:rPr>
          <w:delText>s</w:delText>
        </w:r>
      </w:del>
      <w:r w:rsidRPr="005B0899">
        <w:rPr>
          <w:rFonts w:asciiTheme="majorHAnsi" w:hAnsiTheme="majorHAnsi" w:cstheme="majorHAnsi"/>
          <w:rPrChange w:id="1658" w:author="HAMLILI Fatima zohra" w:date="2022-03-31T15:30:00Z">
            <w:rPr>
              <w:rFonts w:ascii="Bahnschrift" w:hAnsi="Bahnschrift" w:cs="Helvetica"/>
            </w:rPr>
          </w:rPrChange>
        </w:rPr>
        <w:t xml:space="preserve"> parties de l’IHM</w:t>
      </w:r>
    </w:p>
    <w:p w14:paraId="5C446E73" w14:textId="0704D338" w:rsidR="00B02193" w:rsidRPr="005B0899" w:rsidRDefault="00B02193">
      <w:pPr>
        <w:pStyle w:val="Heading2"/>
        <w:numPr>
          <w:ilvl w:val="0"/>
          <w:numId w:val="15"/>
        </w:numPr>
        <w:jc w:val="both"/>
        <w:rPr>
          <w:rFonts w:cstheme="majorHAnsi"/>
          <w:rPrChange w:id="1659" w:author="HAMLILI Fatima zohra" w:date="2022-03-31T15:30:00Z">
            <w:rPr>
              <w:rFonts w:ascii="Bahnschrift" w:hAnsi="Bahnschrift"/>
            </w:rPr>
          </w:rPrChange>
        </w:rPr>
        <w:pPrChange w:id="1660" w:author="HAMLILI Fatima zohra" w:date="2021-12-27T10:00:00Z">
          <w:pPr>
            <w:pStyle w:val="Heading2"/>
            <w:numPr>
              <w:numId w:val="15"/>
            </w:numPr>
            <w:ind w:left="720" w:hanging="360"/>
          </w:pPr>
        </w:pPrChange>
      </w:pPr>
      <w:bookmarkStart w:id="1661" w:name="_Toc99633333"/>
      <w:r w:rsidRPr="005B0899">
        <w:rPr>
          <w:rFonts w:cstheme="majorHAnsi"/>
          <w:rPrChange w:id="1662" w:author="HAMLILI Fatima zohra" w:date="2022-03-31T15:30:00Z">
            <w:rPr>
              <w:rFonts w:ascii="Bahnschrift" w:hAnsi="Bahnschrift"/>
            </w:rPr>
          </w:rPrChange>
        </w:rPr>
        <w:t xml:space="preserve">Vérification de l’onglet </w:t>
      </w:r>
      <w:r w:rsidRPr="005B0899">
        <w:rPr>
          <w:rFonts w:cstheme="majorHAnsi"/>
          <w:i/>
          <w:iCs/>
          <w:rPrChange w:id="1663" w:author="HAMLILI Fatima zohra" w:date="2022-03-31T15:30:00Z">
            <w:rPr>
              <w:rFonts w:ascii="Bahnschrift" w:hAnsi="Bahnschrift"/>
              <w:i/>
              <w:iCs/>
            </w:rPr>
          </w:rPrChange>
        </w:rPr>
        <w:t>Map</w:t>
      </w:r>
      <w:bookmarkEnd w:id="1661"/>
    </w:p>
    <w:p w14:paraId="3F60997A" w14:textId="5318F232" w:rsidR="00E62E6A" w:rsidRPr="005B0899" w:rsidRDefault="00E565F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664" w:author="HAMLILI Fatima zohra" w:date="2022-03-31T15:30:00Z">
            <w:rPr>
              <w:rFonts w:ascii="Bahnschrift" w:hAnsi="Bahnschrift" w:cs="Helvetica"/>
            </w:rPr>
          </w:rPrChange>
        </w:rPr>
        <w:pPrChange w:id="1665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ins w:id="1666" w:author="HAMLILI Fatima zohra" w:date="2021-12-09T12:47:00Z">
        <w:r w:rsidRPr="005B0899">
          <w:rPr>
            <w:rFonts w:asciiTheme="majorHAnsi" w:hAnsiTheme="majorHAnsi" w:cstheme="majorHAnsi"/>
            <w:noProof/>
            <w:rPrChange w:id="1667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anchor distT="0" distB="0" distL="114300" distR="114300" simplePos="0" relativeHeight="251659264" behindDoc="1" locked="0" layoutInCell="1" allowOverlap="1" wp14:anchorId="1C57FAAE" wp14:editId="44492C73">
              <wp:simplePos x="0" y="0"/>
              <wp:positionH relativeFrom="column">
                <wp:posOffset>213360</wp:posOffset>
              </wp:positionH>
              <wp:positionV relativeFrom="paragraph">
                <wp:posOffset>454025</wp:posOffset>
              </wp:positionV>
              <wp:extent cx="6637020" cy="2162810"/>
              <wp:effectExtent l="19050" t="19050" r="11430" b="27940"/>
              <wp:wrapTopAndBottom/>
              <wp:docPr id="14" name="Picture 4" descr="Graphical user interface&#10;&#10;Description automatically generated with medium confidence">
                <a:extLst xmlns:a="http://schemas.openxmlformats.org/drawingml/2006/main">
                  <a:ext uri="{FF2B5EF4-FFF2-40B4-BE49-F238E27FC236}">
                    <a16:creationId xmlns:a16="http://schemas.microsoft.com/office/drawing/2014/main" id="{43337AC1-156E-4C1B-82D8-5D0C24E658A6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Picture 4" descr="Graphical user interface&#10;&#10;Description automatically generated with medium confidence">
                        <a:extLst>
                          <a:ext uri="{FF2B5EF4-FFF2-40B4-BE49-F238E27FC236}">
                            <a16:creationId xmlns:a16="http://schemas.microsoft.com/office/drawing/2014/main" id="{43337AC1-156E-4C1B-82D8-5D0C24E658A6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12222" r="1094" b="30555"/>
                      <a:stretch/>
                    </pic:blipFill>
                    <pic:spPr>
                      <a:xfrm>
                        <a:off x="0" y="0"/>
                        <a:ext cx="6637020" cy="216281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</wp:anchor>
          </w:drawing>
        </w:r>
      </w:ins>
      <w:r w:rsidR="004B2E48" w:rsidRPr="005B0899">
        <w:rPr>
          <w:rFonts w:asciiTheme="majorHAnsi" w:hAnsiTheme="majorHAnsi" w:cstheme="majorHAnsi"/>
          <w:rPrChange w:id="1668" w:author="HAMLILI Fatima zohra" w:date="2022-03-31T15:30:00Z">
            <w:rPr>
              <w:rFonts w:ascii="Bahnschrift" w:hAnsi="Bahnschrift" w:cs="Helvetica"/>
            </w:rPr>
          </w:rPrChange>
        </w:rPr>
        <w:t>Le graphique présentant l’architecture de la l’application doit être présent =&gt; Le calcul moyen du nombre d’appels et du temps doit être affiché</w:t>
      </w:r>
      <w:r w:rsidR="002F5B18" w:rsidRPr="005B0899">
        <w:rPr>
          <w:rFonts w:asciiTheme="majorHAnsi" w:hAnsiTheme="majorHAnsi" w:cstheme="majorHAnsi"/>
          <w:rPrChange w:id="1669" w:author="HAMLILI Fatima zohra" w:date="2022-03-31T15:30:00Z">
            <w:rPr>
              <w:rFonts w:ascii="Bahnschrift" w:hAnsi="Bahnschrift" w:cs="Helvetica"/>
            </w:rPr>
          </w:rPrChange>
        </w:rPr>
        <w:t xml:space="preserve"> pour chaque partie du graphique</w:t>
      </w:r>
    </w:p>
    <w:p w14:paraId="5EF710B5" w14:textId="5D2CD7A8" w:rsidR="002F5B18" w:rsidRPr="005B0899" w:rsidRDefault="004634B3">
      <w:pPr>
        <w:pStyle w:val="ListParagraph"/>
        <w:numPr>
          <w:ilvl w:val="0"/>
          <w:numId w:val="9"/>
        </w:numPr>
        <w:spacing w:line="360" w:lineRule="auto"/>
        <w:jc w:val="both"/>
        <w:rPr>
          <w:ins w:id="1670" w:author="HAMLILI Fatima zohra" w:date="2021-12-09T12:48:00Z"/>
          <w:rFonts w:asciiTheme="majorHAnsi" w:hAnsiTheme="majorHAnsi" w:cstheme="majorHAnsi"/>
          <w:rPrChange w:id="1671" w:author="HAMLILI Fatima zohra" w:date="2022-03-31T15:30:00Z">
            <w:rPr>
              <w:ins w:id="1672" w:author="HAMLILI Fatima zohra" w:date="2021-12-09T12:48:00Z"/>
              <w:rFonts w:ascii="Bahnschrift" w:hAnsi="Bahnschrift" w:cs="Helvetica"/>
            </w:rPr>
          </w:rPrChange>
        </w:rPr>
        <w:pPrChange w:id="1673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674" w:author="HAMLILI Fatima zohra" w:date="2022-03-31T15:30:00Z">
            <w:rPr>
              <w:rFonts w:ascii="Bahnschrift" w:hAnsi="Bahnschrift" w:cs="Helvetica"/>
            </w:rPr>
          </w:rPrChange>
        </w:rPr>
        <w:t>En bas de page, le graphique et l’histogramme doivent présenter les données couvrant la période de collecte</w:t>
      </w:r>
    </w:p>
    <w:p w14:paraId="1C5A4131" w14:textId="6EE40076" w:rsidR="00E565FA" w:rsidRPr="005B0899" w:rsidRDefault="00E565FA">
      <w:pPr>
        <w:spacing w:line="360" w:lineRule="auto"/>
        <w:ind w:left="360"/>
        <w:jc w:val="both"/>
        <w:rPr>
          <w:rFonts w:asciiTheme="majorHAnsi" w:hAnsiTheme="majorHAnsi" w:cstheme="majorHAnsi"/>
          <w:rPrChange w:id="1675" w:author="HAMLILI Fatima zohra" w:date="2022-03-31T15:30:00Z">
            <w:rPr/>
          </w:rPrChange>
        </w:rPr>
        <w:pPrChange w:id="1676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ins w:id="1677" w:author="HAMLILI Fatima zohra" w:date="2021-12-09T12:48:00Z">
        <w:r w:rsidRPr="005B0899">
          <w:rPr>
            <w:rFonts w:asciiTheme="majorHAnsi" w:hAnsiTheme="majorHAnsi" w:cstheme="majorHAnsi"/>
            <w:noProof/>
            <w:rPrChange w:id="1678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3BF2AF38" wp14:editId="61B37955">
              <wp:extent cx="6645910" cy="1656080"/>
              <wp:effectExtent l="19050" t="19050" r="21590" b="20320"/>
              <wp:docPr id="15" name="Picture 6" descr="A picture containing chart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0F8DC239-3B06-41D7-9E37-4C1C76D8D02F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Picture 6" descr="A picture containing chart&#10;&#10;Description automatically generated">
                        <a:extLst>
                          <a:ext uri="{FF2B5EF4-FFF2-40B4-BE49-F238E27FC236}">
                            <a16:creationId xmlns:a16="http://schemas.microsoft.com/office/drawing/2014/main" id="{0F8DC239-3B06-41D7-9E37-4C1C76D8D02F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19"/>
                      <a:srcRect l="16061" t="58611" r="1094" b="4680"/>
                      <a:stretch/>
                    </pic:blipFill>
                    <pic:spPr>
                      <a:xfrm>
                        <a:off x="0" y="0"/>
                        <a:ext cx="6645910" cy="165608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28ACE500" w14:textId="6DA0A6A4" w:rsidR="004634B3" w:rsidRPr="005B0899" w:rsidDel="007B3231" w:rsidRDefault="004634B3">
      <w:pPr>
        <w:pStyle w:val="ListParagraph"/>
        <w:numPr>
          <w:ilvl w:val="0"/>
          <w:numId w:val="9"/>
        </w:numPr>
        <w:spacing w:line="360" w:lineRule="auto"/>
        <w:jc w:val="both"/>
        <w:rPr>
          <w:del w:id="1679" w:author="HAMLILI Fatima zohra" w:date="2021-12-28T11:17:00Z"/>
          <w:rFonts w:asciiTheme="majorHAnsi" w:hAnsiTheme="majorHAnsi" w:cstheme="majorHAnsi"/>
          <w:rPrChange w:id="1680" w:author="HAMLILI Fatima zohra" w:date="2022-03-31T15:30:00Z">
            <w:rPr>
              <w:del w:id="1681" w:author="HAMLILI Fatima zohra" w:date="2021-12-28T11:17:00Z"/>
              <w:rFonts w:ascii="Bahnschrift" w:hAnsi="Bahnschrift" w:cs="Helvetica"/>
            </w:rPr>
          </w:rPrChange>
        </w:rPr>
        <w:pPrChange w:id="1682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683" w:author="HAMLILI Fatima zohra" w:date="2022-03-31T15:30:00Z">
            <w:rPr>
              <w:rFonts w:ascii="Bahnschrift" w:hAnsi="Bahnschrift" w:cs="Helvetica"/>
            </w:rPr>
          </w:rPrChange>
        </w:rPr>
        <w:t xml:space="preserve">Cliquer sur chaque segment de liaison sur la Map =&gt; Les données sur les deux courbes en bas de page doivent se rafraichir pour prendre en compte la partie de la </w:t>
      </w:r>
      <w:ins w:id="1684" w:author="HAMLILI Fatima zohra" w:date="2021-12-28T11:17:00Z">
        <w:r w:rsidR="007B3231" w:rsidRPr="005B0899">
          <w:rPr>
            <w:rFonts w:asciiTheme="majorHAnsi" w:hAnsiTheme="majorHAnsi" w:cstheme="majorHAnsi"/>
            <w:rPrChange w:id="1685" w:author="HAMLILI Fatima zohra" w:date="2022-03-31T15:30:00Z">
              <w:rPr>
                <w:rFonts w:ascii="Bahnschrift" w:hAnsi="Bahnschrift" w:cs="Helvetica"/>
              </w:rPr>
            </w:rPrChange>
          </w:rPr>
          <w:t>M</w:t>
        </w:r>
      </w:ins>
      <w:del w:id="1686" w:author="HAMLILI Fatima zohra" w:date="2021-12-28T11:17:00Z">
        <w:r w:rsidRPr="005B0899" w:rsidDel="007B3231">
          <w:rPr>
            <w:rFonts w:asciiTheme="majorHAnsi" w:hAnsiTheme="majorHAnsi" w:cstheme="majorHAnsi"/>
            <w:rPrChange w:id="1687" w:author="HAMLILI Fatima zohra" w:date="2022-03-31T15:30:00Z">
              <w:rPr>
                <w:rFonts w:ascii="Bahnschrift" w:hAnsi="Bahnschrift" w:cs="Helvetica"/>
              </w:rPr>
            </w:rPrChange>
          </w:rPr>
          <w:delText>m</w:delText>
        </w:r>
      </w:del>
      <w:r w:rsidRPr="005B0899">
        <w:rPr>
          <w:rFonts w:asciiTheme="majorHAnsi" w:hAnsiTheme="majorHAnsi" w:cstheme="majorHAnsi"/>
          <w:rPrChange w:id="1688" w:author="HAMLILI Fatima zohra" w:date="2022-03-31T15:30:00Z">
            <w:rPr>
              <w:rFonts w:ascii="Bahnschrift" w:hAnsi="Bahnschrift" w:cs="Helvetica"/>
            </w:rPr>
          </w:rPrChange>
        </w:rPr>
        <w:t>ap sélectionnée</w:t>
      </w:r>
      <w:ins w:id="1689" w:author="HAMLILI Fatima zohra" w:date="2021-12-28T11:17:00Z">
        <w:r w:rsidR="007B3231" w:rsidRPr="005B0899">
          <w:rPr>
            <w:rFonts w:asciiTheme="majorHAnsi" w:hAnsiTheme="majorHAnsi" w:cstheme="majorHAnsi"/>
            <w:rPrChange w:id="1690" w:author="HAMLILI Fatima zohra" w:date="2022-03-31T15:30:00Z">
              <w:rPr>
                <w:rFonts w:ascii="Bahnschrift" w:hAnsi="Bahnschrift" w:cs="Helvetica"/>
              </w:rPr>
            </w:rPrChange>
          </w:rPr>
          <w:t>.</w:t>
        </w:r>
      </w:ins>
    </w:p>
    <w:p w14:paraId="1ECD1D63" w14:textId="77777777" w:rsidR="007B3231" w:rsidRPr="005B0899" w:rsidRDefault="007B3231" w:rsidP="0092079A">
      <w:pPr>
        <w:pStyle w:val="ListParagraph"/>
        <w:numPr>
          <w:ilvl w:val="0"/>
          <w:numId w:val="9"/>
        </w:numPr>
        <w:spacing w:line="360" w:lineRule="auto"/>
        <w:jc w:val="both"/>
        <w:rPr>
          <w:ins w:id="1691" w:author="HAMLILI Fatima zohra" w:date="2021-12-28T11:17:00Z"/>
          <w:rFonts w:asciiTheme="majorHAnsi" w:hAnsiTheme="majorHAnsi" w:cstheme="majorHAnsi"/>
          <w:rPrChange w:id="1692" w:author="HAMLILI Fatima zohra" w:date="2022-03-31T15:30:00Z">
            <w:rPr>
              <w:ins w:id="1693" w:author="HAMLILI Fatima zohra" w:date="2021-12-28T11:17:00Z"/>
              <w:rFonts w:ascii="Bahnschrift" w:hAnsi="Bahnschrift" w:cs="Helvetica"/>
            </w:rPr>
          </w:rPrChange>
        </w:rPr>
      </w:pPr>
    </w:p>
    <w:p w14:paraId="072897AA" w14:textId="5E91EA0F" w:rsidR="004634B3" w:rsidRPr="005B0899" w:rsidRDefault="004634B3">
      <w:pPr>
        <w:pStyle w:val="ListParagraph"/>
        <w:numPr>
          <w:ilvl w:val="0"/>
          <w:numId w:val="9"/>
        </w:numPr>
        <w:spacing w:line="360" w:lineRule="auto"/>
        <w:jc w:val="both"/>
        <w:rPr>
          <w:ins w:id="1694" w:author="HAMLILI Fatima zohra" w:date="2021-12-09T12:46:00Z"/>
          <w:rFonts w:asciiTheme="majorHAnsi" w:hAnsiTheme="majorHAnsi" w:cstheme="majorHAnsi"/>
          <w:rPrChange w:id="1695" w:author="HAMLILI Fatima zohra" w:date="2022-03-31T15:30:00Z">
            <w:rPr>
              <w:ins w:id="1696" w:author="HAMLILI Fatima zohra" w:date="2021-12-09T12:46:00Z"/>
              <w:rFonts w:ascii="Bahnschrift" w:hAnsi="Bahnschrift" w:cs="Helvetica"/>
            </w:rPr>
          </w:rPrChange>
        </w:rPr>
        <w:pPrChange w:id="1697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698" w:author="HAMLILI Fatima zohra" w:date="2022-03-31T15:30:00Z">
            <w:rPr>
              <w:rFonts w:ascii="Bahnschrift" w:hAnsi="Bahnschrift" w:cs="Helvetica"/>
            </w:rPr>
          </w:rPrChange>
        </w:rPr>
        <w:t>Sur le premier graphique, en bas de page, zoomer sur une plage horaire =&gt; Les deux graphiques, en bas de page, doivent présenter la plage horaire sélectionnée et la Map doit se redessiner et les données indiquées dessus rafraichies.</w:t>
      </w:r>
    </w:p>
    <w:p w14:paraId="28CBC156" w14:textId="105E9A07" w:rsidR="00E565FA" w:rsidRPr="005B0899" w:rsidRDefault="00E565FA">
      <w:pPr>
        <w:spacing w:line="360" w:lineRule="auto"/>
        <w:jc w:val="both"/>
        <w:rPr>
          <w:ins w:id="1699" w:author="HAMLILI Fatima zohra" w:date="2021-12-09T12:46:00Z"/>
          <w:rFonts w:asciiTheme="majorHAnsi" w:hAnsiTheme="majorHAnsi" w:cstheme="majorHAnsi"/>
          <w:rPrChange w:id="1700" w:author="HAMLILI Fatima zohra" w:date="2022-03-31T15:30:00Z">
            <w:rPr>
              <w:ins w:id="1701" w:author="HAMLILI Fatima zohra" w:date="2021-12-09T12:46:00Z"/>
              <w:rFonts w:ascii="Bahnschrift" w:hAnsi="Bahnschrift" w:cs="Helvetica"/>
            </w:rPr>
          </w:rPrChange>
        </w:rPr>
        <w:pPrChange w:id="1702" w:author="HAMLILI Fatima zohra" w:date="2021-12-27T10:00:00Z">
          <w:pPr>
            <w:spacing w:line="360" w:lineRule="auto"/>
          </w:pPr>
        </w:pPrChange>
      </w:pPr>
    </w:p>
    <w:p w14:paraId="553D13F8" w14:textId="77777777" w:rsidR="00E565FA" w:rsidRPr="005B0899" w:rsidRDefault="00E565FA">
      <w:pPr>
        <w:spacing w:line="360" w:lineRule="auto"/>
        <w:jc w:val="both"/>
        <w:rPr>
          <w:rFonts w:asciiTheme="majorHAnsi" w:hAnsiTheme="majorHAnsi" w:cstheme="majorHAnsi"/>
          <w:rPrChange w:id="1703" w:author="HAMLILI Fatima zohra" w:date="2022-03-31T15:30:00Z">
            <w:rPr/>
          </w:rPrChange>
        </w:rPr>
        <w:pPrChange w:id="1704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</w:p>
    <w:p w14:paraId="12211725" w14:textId="6B845F47" w:rsidR="004634B3" w:rsidRPr="005B0899" w:rsidRDefault="00036D85">
      <w:pPr>
        <w:pStyle w:val="Heading2"/>
        <w:numPr>
          <w:ilvl w:val="0"/>
          <w:numId w:val="15"/>
        </w:numPr>
        <w:jc w:val="both"/>
        <w:rPr>
          <w:ins w:id="1705" w:author="HAMLILI Fatima zohra" w:date="2021-12-09T12:50:00Z"/>
          <w:rFonts w:cstheme="majorHAnsi"/>
          <w:rPrChange w:id="1706" w:author="HAMLILI Fatima zohra" w:date="2022-03-31T15:30:00Z">
            <w:rPr>
              <w:ins w:id="1707" w:author="HAMLILI Fatima zohra" w:date="2021-12-09T12:50:00Z"/>
              <w:rFonts w:ascii="Bahnschrift" w:hAnsi="Bahnschrift"/>
            </w:rPr>
          </w:rPrChange>
        </w:rPr>
        <w:pPrChange w:id="1708" w:author="HAMLILI Fatima zohra" w:date="2021-12-27T10:00:00Z">
          <w:pPr>
            <w:pStyle w:val="Heading2"/>
            <w:numPr>
              <w:numId w:val="15"/>
            </w:numPr>
            <w:ind w:left="720" w:hanging="360"/>
          </w:pPr>
        </w:pPrChange>
      </w:pPr>
      <w:bookmarkStart w:id="1709" w:name="_Toc99633334"/>
      <w:r w:rsidRPr="005B0899">
        <w:rPr>
          <w:rFonts w:cstheme="majorHAnsi"/>
          <w:rPrChange w:id="1710" w:author="HAMLILI Fatima zohra" w:date="2022-03-31T15:30:00Z">
            <w:rPr>
              <w:rFonts w:ascii="Bahnschrift" w:hAnsi="Bahnschrift"/>
            </w:rPr>
          </w:rPrChange>
        </w:rPr>
        <w:t xml:space="preserve">Vérification de l’onglet </w:t>
      </w:r>
      <w:r w:rsidRPr="005B0899">
        <w:rPr>
          <w:rFonts w:cstheme="majorHAnsi"/>
          <w:i/>
          <w:iCs/>
          <w:rPrChange w:id="1711" w:author="HAMLILI Fatima zohra" w:date="2022-03-31T15:30:00Z">
            <w:rPr>
              <w:rFonts w:ascii="Bahnschrift" w:hAnsi="Bahnschrift"/>
              <w:i/>
              <w:iCs/>
            </w:rPr>
          </w:rPrChange>
        </w:rPr>
        <w:t>Transactions</w:t>
      </w:r>
      <w:bookmarkEnd w:id="1709"/>
      <w:r w:rsidR="004634B3" w:rsidRPr="005B0899">
        <w:rPr>
          <w:rFonts w:cstheme="majorHAnsi"/>
          <w:rPrChange w:id="1712" w:author="HAMLILI Fatima zohra" w:date="2022-03-31T15:30:00Z">
            <w:rPr>
              <w:rFonts w:ascii="Bahnschrift" w:hAnsi="Bahnschrift"/>
            </w:rPr>
          </w:rPrChange>
        </w:rPr>
        <w:t xml:space="preserve"> </w:t>
      </w:r>
    </w:p>
    <w:p w14:paraId="5048251F" w14:textId="4DBED470" w:rsidR="002F25A9" w:rsidRPr="005B0899" w:rsidRDefault="002F25A9">
      <w:pPr>
        <w:jc w:val="both"/>
        <w:rPr>
          <w:rFonts w:asciiTheme="majorHAnsi" w:hAnsiTheme="majorHAnsi" w:cstheme="majorHAnsi"/>
          <w:rPrChange w:id="1713" w:author="HAMLILI Fatima zohra" w:date="2022-03-31T15:30:00Z">
            <w:rPr>
              <w:rFonts w:ascii="Bahnschrift" w:hAnsi="Bahnschrift"/>
            </w:rPr>
          </w:rPrChange>
        </w:rPr>
        <w:pPrChange w:id="1714" w:author="HAMLILI Fatima zohra" w:date="2021-12-27T10:00:00Z">
          <w:pPr>
            <w:pStyle w:val="Heading2"/>
            <w:numPr>
              <w:numId w:val="15"/>
            </w:numPr>
            <w:ind w:left="720" w:hanging="360"/>
          </w:pPr>
        </w:pPrChange>
      </w:pPr>
      <w:ins w:id="1715" w:author="HAMLILI Fatima zohra" w:date="2021-12-09T12:50:00Z">
        <w:r w:rsidRPr="005B0899">
          <w:rPr>
            <w:rFonts w:asciiTheme="majorHAnsi" w:hAnsiTheme="majorHAnsi" w:cstheme="majorHAnsi"/>
            <w:noProof/>
            <w:rPrChange w:id="1716" w:author="HAMLILI Fatima zohra" w:date="2022-03-31T15:30:00Z">
              <w:rPr>
                <w:noProof/>
              </w:rPr>
            </w:rPrChange>
          </w:rPr>
          <w:drawing>
            <wp:inline distT="0" distB="0" distL="0" distR="0" wp14:anchorId="2CE8A8DA" wp14:editId="6F1EA859">
              <wp:extent cx="6645910" cy="3105150"/>
              <wp:effectExtent l="19050" t="19050" r="21590" b="19050"/>
              <wp:docPr id="16" name="Picture 8" descr="Graphical user interface, text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C456C01A-F7B2-4BE4-9336-377974301C24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 8" descr="Graphical user interface, text&#10;&#10;Description automatically generated">
                        <a:extLst>
                          <a:ext uri="{FF2B5EF4-FFF2-40B4-BE49-F238E27FC236}">
                            <a16:creationId xmlns:a16="http://schemas.microsoft.com/office/drawing/2014/main" id="{C456C01A-F7B2-4BE4-9336-377974301C24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0"/>
                      <a:srcRect t="12222" b="4722"/>
                      <a:stretch/>
                    </pic:blipFill>
                    <pic:spPr>
                      <a:xfrm>
                        <a:off x="0" y="0"/>
                        <a:ext cx="6645910" cy="310515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31FBC862" w14:textId="3FD19B81" w:rsidR="00686C6B" w:rsidRPr="005B0899" w:rsidRDefault="00686C6B">
      <w:pPr>
        <w:spacing w:line="360" w:lineRule="auto"/>
        <w:jc w:val="both"/>
        <w:rPr>
          <w:rFonts w:asciiTheme="majorHAnsi" w:hAnsiTheme="majorHAnsi" w:cstheme="majorHAnsi"/>
          <w:rPrChange w:id="1717" w:author="HAMLILI Fatima zohra" w:date="2022-03-31T15:30:00Z">
            <w:rPr>
              <w:rFonts w:ascii="Bahnschrift" w:hAnsi="Bahnschrift" w:cs="Helvetica"/>
            </w:rPr>
          </w:rPrChange>
        </w:rPr>
        <w:pPrChange w:id="1718" w:author="HAMLILI Fatima zohra" w:date="2021-12-27T10:00:00Z">
          <w:pPr>
            <w:spacing w:line="360" w:lineRule="auto"/>
          </w:pPr>
        </w:pPrChange>
      </w:pPr>
      <w:r w:rsidRPr="005B0899">
        <w:rPr>
          <w:rFonts w:asciiTheme="majorHAnsi" w:hAnsiTheme="majorHAnsi" w:cstheme="majorHAnsi"/>
          <w:rPrChange w:id="1719" w:author="HAMLILI Fatima zohra" w:date="2022-03-31T15:30:00Z">
            <w:rPr>
              <w:rFonts w:ascii="Bahnschrift" w:hAnsi="Bahnschrift" w:cs="Helvetica"/>
            </w:rPr>
          </w:rPrChange>
        </w:rPr>
        <w:t>Dans cette partie, nous devons avoir les fenêtres</w:t>
      </w:r>
      <w:ins w:id="1720" w:author="HAMLILI Fatima zohra" w:date="2021-12-28T11:18:00Z">
        <w:r w:rsidR="0031646E" w:rsidRPr="005B0899">
          <w:rPr>
            <w:rFonts w:asciiTheme="majorHAnsi" w:hAnsiTheme="majorHAnsi" w:cstheme="majorHAnsi"/>
            <w:rPrChange w:id="1721" w:author="HAMLILI Fatima zohra" w:date="2022-03-31T15:30:00Z">
              <w:rPr>
                <w:rFonts w:ascii="Bahnschrift" w:hAnsi="Bahnschrift" w:cs="Helvetica"/>
              </w:rPr>
            </w:rPrChange>
          </w:rPr>
          <w:t> :</w:t>
        </w:r>
      </w:ins>
    </w:p>
    <w:p w14:paraId="70F2A234" w14:textId="5B83FDCF" w:rsidR="00686C6B" w:rsidRPr="005B0899" w:rsidRDefault="00686C6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722" w:author="HAMLILI Fatima zohra" w:date="2022-03-31T15:30:00Z">
            <w:rPr>
              <w:rFonts w:ascii="Bahnschrift" w:hAnsi="Bahnschrift" w:cs="Helvetica"/>
            </w:rPr>
          </w:rPrChange>
        </w:rPr>
        <w:pPrChange w:id="1723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i/>
          <w:iCs/>
          <w:rPrChange w:id="1724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Général</w:t>
      </w:r>
      <w:r w:rsidRPr="005B0899">
        <w:rPr>
          <w:rFonts w:asciiTheme="majorHAnsi" w:hAnsiTheme="majorHAnsi" w:cstheme="majorHAnsi"/>
          <w:rPrChange w:id="1725" w:author="HAMLILI Fatima zohra" w:date="2022-03-31T15:30:00Z">
            <w:rPr>
              <w:rFonts w:ascii="Bahnschrift" w:hAnsi="Bahnschrift" w:cs="Helvetica"/>
            </w:rPr>
          </w:rPrChange>
        </w:rPr>
        <w:t xml:space="preserve"> avec les colonnes Erreurs, Satisfaction, Nombre et Débits avec les données correspondantes</w:t>
      </w:r>
    </w:p>
    <w:p w14:paraId="4B8BFE4D" w14:textId="27038CE8" w:rsidR="00686C6B" w:rsidRPr="005B0899" w:rsidRDefault="00686C6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726" w:author="HAMLILI Fatima zohra" w:date="2022-03-31T15:30:00Z">
            <w:rPr>
              <w:rFonts w:ascii="Bahnschrift" w:hAnsi="Bahnschrift" w:cs="Helvetica"/>
            </w:rPr>
          </w:rPrChange>
        </w:rPr>
        <w:pPrChange w:id="1727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i/>
          <w:iCs/>
          <w:rPrChange w:id="1728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Couches</w:t>
      </w:r>
      <w:r w:rsidRPr="005B0899">
        <w:rPr>
          <w:rFonts w:asciiTheme="majorHAnsi" w:hAnsiTheme="majorHAnsi" w:cstheme="majorHAnsi"/>
          <w:rPrChange w:id="1729" w:author="HAMLILI Fatima zohra" w:date="2022-03-31T15:30:00Z">
            <w:rPr>
              <w:rFonts w:ascii="Bahnschrift" w:hAnsi="Bahnschrift" w:cs="Helvetica"/>
            </w:rPr>
          </w:rPrChange>
        </w:rPr>
        <w:t xml:space="preserve"> avec noté en pourcentage l’utilisation de chaque couche de l’application</w:t>
      </w:r>
    </w:p>
    <w:p w14:paraId="4E416284" w14:textId="3EE715D7" w:rsidR="00686C6B" w:rsidRPr="005B0899" w:rsidRDefault="00836F61">
      <w:pPr>
        <w:spacing w:line="360" w:lineRule="auto"/>
        <w:ind w:left="1416"/>
        <w:jc w:val="both"/>
        <w:rPr>
          <w:rFonts w:asciiTheme="majorHAnsi" w:hAnsiTheme="majorHAnsi" w:cstheme="majorHAnsi"/>
          <w:rPrChange w:id="1730" w:author="HAMLILI Fatima zohra" w:date="2022-03-31T15:30:00Z">
            <w:rPr>
              <w:rFonts w:ascii="Bahnschrift" w:hAnsi="Bahnschrift" w:cs="Helvetica"/>
            </w:rPr>
          </w:rPrChange>
        </w:rPr>
        <w:pPrChange w:id="1731" w:author="HAMLILI Fatima zohra" w:date="2021-12-27T10:00:00Z">
          <w:pPr>
            <w:spacing w:line="360" w:lineRule="auto"/>
            <w:ind w:left="1416"/>
          </w:pPr>
        </w:pPrChange>
      </w:pPr>
      <w:r w:rsidRPr="005B0899">
        <w:rPr>
          <w:rFonts w:asciiTheme="majorHAnsi" w:hAnsiTheme="majorHAnsi" w:cstheme="majorHAnsi"/>
          <w:i/>
          <w:iCs/>
          <w:sz w:val="18"/>
          <w:szCs w:val="18"/>
          <w:rPrChange w:id="1732" w:author="HAMLILI Fatima zohra" w:date="2022-03-31T15:30:00Z">
            <w:rPr>
              <w:rFonts w:ascii="Bahnschrift" w:hAnsi="Bahnschrift" w:cs="Helvetica"/>
              <w:i/>
              <w:iCs/>
              <w:sz w:val="18"/>
              <w:szCs w:val="18"/>
            </w:rPr>
          </w:rPrChange>
        </w:rPr>
        <w:t xml:space="preserve">Toutes les parties (couches applicatives) présentes sur cette fenêtre sont aussi présente dans celle décrite </w:t>
      </w:r>
      <w:ins w:id="1733" w:author="HAMLILI Fatima zohra" w:date="2021-12-28T11:19:00Z">
        <w:r w:rsidR="0031646E" w:rsidRPr="005B0899">
          <w:rPr>
            <w:rFonts w:asciiTheme="majorHAnsi" w:hAnsiTheme="majorHAnsi" w:cstheme="majorHAnsi"/>
            <w:i/>
            <w:iCs/>
            <w:sz w:val="18"/>
            <w:szCs w:val="18"/>
            <w:rPrChange w:id="1734" w:author="HAMLILI Fatima zohra" w:date="2022-03-31T15:30:00Z">
              <w:rPr>
                <w:rFonts w:ascii="Bahnschrift" w:hAnsi="Bahnschrift" w:cs="Helvetica"/>
                <w:i/>
                <w:iCs/>
                <w:sz w:val="18"/>
                <w:szCs w:val="18"/>
              </w:rPr>
            </w:rPrChange>
          </w:rPr>
          <w:t>plus en détails en dessous</w:t>
        </w:r>
      </w:ins>
      <w:del w:id="1735" w:author="HAMLILI Fatima zohra" w:date="2021-12-28T11:19:00Z">
        <w:r w:rsidRPr="005B0899" w:rsidDel="0031646E">
          <w:rPr>
            <w:rFonts w:asciiTheme="majorHAnsi" w:hAnsiTheme="majorHAnsi" w:cstheme="majorHAnsi"/>
            <w:i/>
            <w:iCs/>
            <w:sz w:val="18"/>
            <w:szCs w:val="18"/>
            <w:rPrChange w:id="1736" w:author="HAMLILI Fatima zohra" w:date="2022-03-31T15:30:00Z">
              <w:rPr>
                <w:rFonts w:ascii="Bahnschrift" w:hAnsi="Bahnschrift" w:cs="Helvetica"/>
                <w:i/>
                <w:iCs/>
                <w:sz w:val="18"/>
                <w:szCs w:val="18"/>
              </w:rPr>
            </w:rPrChange>
          </w:rPr>
          <w:delText>ci-dessous</w:delText>
        </w:r>
      </w:del>
      <w:r w:rsidRPr="005B0899">
        <w:rPr>
          <w:rFonts w:asciiTheme="majorHAnsi" w:hAnsiTheme="majorHAnsi" w:cstheme="majorHAnsi"/>
          <w:i/>
          <w:iCs/>
          <w:sz w:val="18"/>
          <w:szCs w:val="18"/>
          <w:rPrChange w:id="1737" w:author="HAMLILI Fatima zohra" w:date="2022-03-31T15:30:00Z">
            <w:rPr>
              <w:rFonts w:ascii="Bahnschrift" w:hAnsi="Bahnschrift" w:cs="Helvetica"/>
              <w:i/>
              <w:iCs/>
              <w:sz w:val="18"/>
              <w:szCs w:val="18"/>
            </w:rPr>
          </w:rPrChange>
        </w:rPr>
        <w:t>. Pour des raisons de commodités et de simplicité, nous ne détaillerons que la couche SQL qui est présente pour toutes les applications</w:t>
      </w:r>
      <w:r w:rsidRPr="005B0899">
        <w:rPr>
          <w:rFonts w:asciiTheme="majorHAnsi" w:hAnsiTheme="majorHAnsi" w:cstheme="majorHAnsi"/>
          <w:i/>
          <w:iCs/>
          <w:rPrChange w:id="1738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 xml:space="preserve">. </w:t>
      </w:r>
    </w:p>
    <w:p w14:paraId="72A5165A" w14:textId="65406BBE" w:rsidR="00836F61" w:rsidRPr="005B0899" w:rsidRDefault="00836F61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739" w:author="HAMLILI Fatima zohra" w:date="2022-03-31T15:30:00Z">
            <w:rPr>
              <w:rFonts w:ascii="Bahnschrift" w:hAnsi="Bahnschrift" w:cs="Helvetica"/>
            </w:rPr>
          </w:rPrChange>
        </w:rPr>
        <w:pPrChange w:id="1740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i/>
          <w:iCs/>
          <w:rPrChange w:id="1741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T</w:t>
      </w:r>
      <w:r w:rsidR="00686C6B" w:rsidRPr="005B0899">
        <w:rPr>
          <w:rFonts w:asciiTheme="majorHAnsi" w:hAnsiTheme="majorHAnsi" w:cstheme="majorHAnsi"/>
          <w:i/>
          <w:iCs/>
          <w:rPrChange w:id="1742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ransactions</w:t>
      </w:r>
      <w:r w:rsidRPr="005B0899">
        <w:rPr>
          <w:rFonts w:asciiTheme="majorHAnsi" w:hAnsiTheme="majorHAnsi" w:cstheme="majorHAnsi"/>
          <w:i/>
          <w:iCs/>
          <w:rPrChange w:id="1743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 xml:space="preserve"> + SQL </w:t>
      </w:r>
      <w:r w:rsidRPr="005B0899">
        <w:rPr>
          <w:rFonts w:asciiTheme="majorHAnsi" w:hAnsiTheme="majorHAnsi" w:cstheme="majorHAnsi"/>
          <w:rPrChange w:id="1744" w:author="HAMLILI Fatima zohra" w:date="2022-03-31T15:30:00Z">
            <w:rPr>
              <w:rFonts w:ascii="Bahnschrift" w:hAnsi="Bahnschrift" w:cs="Helvetica"/>
            </w:rPr>
          </w:rPrChange>
        </w:rPr>
        <w:t>avec la liste de toutes les transactions et des requêtes SQL en fonction de l’onglet sélectionné.</w:t>
      </w:r>
    </w:p>
    <w:p w14:paraId="08B0BF2E" w14:textId="713CFB21" w:rsidR="00B25E2E" w:rsidRPr="005B0899" w:rsidRDefault="00836F61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Theme="majorHAnsi" w:hAnsiTheme="majorHAnsi" w:cstheme="majorHAnsi"/>
          <w:rPrChange w:id="1745" w:author="HAMLILI Fatima zohra" w:date="2022-03-31T15:30:00Z">
            <w:rPr>
              <w:rFonts w:ascii="Bahnschrift" w:hAnsi="Bahnschrift" w:cs="Helvetica"/>
            </w:rPr>
          </w:rPrChange>
        </w:rPr>
        <w:pPrChange w:id="1746" w:author="HAMLILI Fatima zohra" w:date="2021-12-27T10:00:00Z">
          <w:pPr>
            <w:pStyle w:val="ListParagraph"/>
            <w:numPr>
              <w:ilvl w:val="1"/>
              <w:numId w:val="9"/>
            </w:numPr>
            <w:spacing w:line="36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1747" w:author="HAMLILI Fatima zohra" w:date="2022-03-31T15:30:00Z">
            <w:rPr>
              <w:rFonts w:ascii="Bahnschrift" w:hAnsi="Bahnschrift" w:cs="Helvetica"/>
            </w:rPr>
          </w:rPrChange>
        </w:rPr>
        <w:t>Respectivement pour chaque onglet dans cette fenêtre, cliquer sur chaque colonne pour ordonner la liste en fonction =&gt; la liste doit se réordonner à chaque fois</w:t>
      </w:r>
      <w:r w:rsidR="00686C6B" w:rsidRPr="005B0899">
        <w:rPr>
          <w:rFonts w:asciiTheme="majorHAnsi" w:hAnsiTheme="majorHAnsi" w:cstheme="majorHAnsi"/>
          <w:rPrChange w:id="1748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</w:p>
    <w:p w14:paraId="4B7B09E3" w14:textId="5420556E" w:rsidR="00550315" w:rsidRPr="005B0899" w:rsidRDefault="00550315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Theme="majorHAnsi" w:hAnsiTheme="majorHAnsi" w:cstheme="majorHAnsi"/>
          <w:rPrChange w:id="1749" w:author="HAMLILI Fatima zohra" w:date="2022-03-31T15:30:00Z">
            <w:rPr>
              <w:rFonts w:ascii="Bahnschrift" w:hAnsi="Bahnschrift" w:cs="Helvetica"/>
            </w:rPr>
          </w:rPrChange>
        </w:rPr>
        <w:pPrChange w:id="1750" w:author="HAMLILI Fatima zohra" w:date="2021-12-27T10:00:00Z">
          <w:pPr>
            <w:pStyle w:val="ListParagraph"/>
            <w:numPr>
              <w:ilvl w:val="1"/>
              <w:numId w:val="9"/>
            </w:numPr>
            <w:spacing w:line="36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1751" w:author="HAMLILI Fatima zohra" w:date="2022-03-31T15:30:00Z">
            <w:rPr>
              <w:rFonts w:ascii="Bahnschrift" w:hAnsi="Bahnschrift" w:cs="Helvetica"/>
            </w:rPr>
          </w:rPrChange>
        </w:rPr>
        <w:t xml:space="preserve">Sélectionner l’onglet </w:t>
      </w:r>
      <w:r w:rsidRPr="005B0899">
        <w:rPr>
          <w:rFonts w:asciiTheme="majorHAnsi" w:hAnsiTheme="majorHAnsi" w:cstheme="majorHAnsi"/>
          <w:i/>
          <w:iCs/>
          <w:rPrChange w:id="1752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 xml:space="preserve">Transactions </w:t>
      </w:r>
      <w:r w:rsidR="004B27AF" w:rsidRPr="005B0899">
        <w:rPr>
          <w:rFonts w:asciiTheme="majorHAnsi" w:hAnsiTheme="majorHAnsi" w:cstheme="majorHAnsi"/>
          <w:rPrChange w:id="1753" w:author="HAMLILI Fatima zohra" w:date="2022-03-31T15:30:00Z">
            <w:rPr>
              <w:rFonts w:ascii="Bahnschrift" w:hAnsi="Bahnschrift" w:cs="Helvetica"/>
            </w:rPr>
          </w:rPrChange>
        </w:rPr>
        <w:t xml:space="preserve">et filtrer par </w:t>
      </w:r>
      <w:r w:rsidR="004B27AF" w:rsidRPr="005B0899">
        <w:rPr>
          <w:rFonts w:asciiTheme="majorHAnsi" w:hAnsiTheme="majorHAnsi" w:cstheme="majorHAnsi"/>
          <w:i/>
          <w:iCs/>
          <w:rPrChange w:id="1754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Poids</w:t>
      </w:r>
      <w:r w:rsidR="004B27AF" w:rsidRPr="005B0899">
        <w:rPr>
          <w:rFonts w:asciiTheme="majorHAnsi" w:hAnsiTheme="majorHAnsi" w:cstheme="majorHAnsi"/>
          <w:rPrChange w:id="1755" w:author="HAMLILI Fatima zohra" w:date="2022-03-31T15:30:00Z">
            <w:rPr>
              <w:rFonts w:ascii="Bahnschrift" w:hAnsi="Bahnschrift" w:cs="Helvetica"/>
            </w:rPr>
          </w:rPrChange>
        </w:rPr>
        <w:t xml:space="preserve"> croissant et sélectionner la première transaction sur le liste</w:t>
      </w:r>
      <w:r w:rsidR="00957598" w:rsidRPr="005B0899">
        <w:rPr>
          <w:rFonts w:asciiTheme="majorHAnsi" w:hAnsiTheme="majorHAnsi" w:cstheme="majorHAnsi"/>
          <w:rPrChange w:id="1756" w:author="HAMLILI Fatima zohra" w:date="2022-03-31T15:30:00Z">
            <w:rPr>
              <w:rFonts w:ascii="Bahnschrift" w:hAnsi="Bahnschrift" w:cs="Helvetica"/>
            </w:rPr>
          </w:rPrChange>
        </w:rPr>
        <w:t xml:space="preserve">. Cette vue présente : </w:t>
      </w:r>
    </w:p>
    <w:p w14:paraId="619462EB" w14:textId="29B44432" w:rsidR="004B27AF" w:rsidRPr="005B0899" w:rsidRDefault="00957598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Theme="majorHAnsi" w:hAnsiTheme="majorHAnsi" w:cstheme="majorHAnsi"/>
          <w:rPrChange w:id="1757" w:author="HAMLILI Fatima zohra" w:date="2022-03-31T15:30:00Z">
            <w:rPr>
              <w:rFonts w:ascii="Bahnschrift" w:hAnsi="Bahnschrift" w:cs="Helvetica"/>
            </w:rPr>
          </w:rPrChange>
        </w:rPr>
        <w:pPrChange w:id="1758" w:author="HAMLILI Fatima zohra" w:date="2021-12-27T10:00:00Z">
          <w:pPr>
            <w:pStyle w:val="ListParagraph"/>
            <w:numPr>
              <w:ilvl w:val="2"/>
              <w:numId w:val="9"/>
            </w:numPr>
            <w:spacing w:line="360" w:lineRule="auto"/>
            <w:ind w:left="1800" w:hanging="720"/>
          </w:pPr>
        </w:pPrChange>
      </w:pPr>
      <w:r w:rsidRPr="005B0899">
        <w:rPr>
          <w:rFonts w:asciiTheme="majorHAnsi" w:hAnsiTheme="majorHAnsi" w:cstheme="majorHAnsi"/>
          <w:rPrChange w:id="1759" w:author="HAMLILI Fatima zohra" w:date="2022-03-31T15:30:00Z">
            <w:rPr>
              <w:rFonts w:ascii="Bahnschrift" w:hAnsi="Bahnschrift" w:cs="Helvetica"/>
            </w:rPr>
          </w:rPrChange>
        </w:rPr>
        <w:t>u</w:t>
      </w:r>
      <w:r w:rsidR="004B27AF" w:rsidRPr="005B0899">
        <w:rPr>
          <w:rFonts w:asciiTheme="majorHAnsi" w:hAnsiTheme="majorHAnsi" w:cstheme="majorHAnsi"/>
          <w:rPrChange w:id="1760" w:author="HAMLILI Fatima zohra" w:date="2022-03-31T15:30:00Z">
            <w:rPr>
              <w:rFonts w:ascii="Bahnschrift" w:hAnsi="Bahnschrift" w:cs="Helvetica"/>
            </w:rPr>
          </w:rPrChange>
        </w:rPr>
        <w:t xml:space="preserve">ne fenêtre </w:t>
      </w:r>
      <w:r w:rsidR="004B27AF" w:rsidRPr="005B0899">
        <w:rPr>
          <w:rFonts w:asciiTheme="majorHAnsi" w:hAnsiTheme="majorHAnsi" w:cstheme="majorHAnsi"/>
          <w:i/>
          <w:iCs/>
          <w:rPrChange w:id="1761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Vue</w:t>
      </w:r>
      <w:r w:rsidR="004B27AF" w:rsidRPr="005B0899">
        <w:rPr>
          <w:rFonts w:asciiTheme="majorHAnsi" w:hAnsiTheme="majorHAnsi" w:cstheme="majorHAnsi"/>
          <w:rPrChange w:id="1762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  <w:r w:rsidR="004B27AF" w:rsidRPr="005B0899">
        <w:rPr>
          <w:rFonts w:asciiTheme="majorHAnsi" w:hAnsiTheme="majorHAnsi" w:cstheme="majorHAnsi"/>
          <w:i/>
          <w:iCs/>
          <w:rPrChange w:id="1763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globale</w:t>
      </w:r>
      <w:r w:rsidR="004B27AF" w:rsidRPr="005B0899">
        <w:rPr>
          <w:rFonts w:asciiTheme="majorHAnsi" w:hAnsiTheme="majorHAnsi" w:cstheme="majorHAnsi"/>
          <w:rPrChange w:id="1764" w:author="HAMLILI Fatima zohra" w:date="2022-03-31T15:30:00Z">
            <w:rPr>
              <w:rFonts w:ascii="Bahnschrift" w:hAnsi="Bahnschrift" w:cs="Helvetica"/>
            </w:rPr>
          </w:rPrChange>
        </w:rPr>
        <w:t xml:space="preserve"> s’affiche</w:t>
      </w:r>
      <w:r w:rsidRPr="005B0899">
        <w:rPr>
          <w:rFonts w:asciiTheme="majorHAnsi" w:hAnsiTheme="majorHAnsi" w:cstheme="majorHAnsi"/>
          <w:rPrChange w:id="1765" w:author="HAMLILI Fatima zohra" w:date="2022-03-31T15:30:00Z">
            <w:rPr>
              <w:rFonts w:ascii="Bahnschrift" w:hAnsi="Bahnschrift" w:cs="Helvetica"/>
            </w:rPr>
          </w:rPrChange>
        </w:rPr>
        <w:t xml:space="preserve">. Naviguer sur tous les onglets </w:t>
      </w:r>
      <w:r w:rsidRPr="005B0899">
        <w:rPr>
          <w:rFonts w:asciiTheme="majorHAnsi" w:hAnsiTheme="majorHAnsi" w:cstheme="majorHAnsi"/>
          <w:i/>
          <w:iCs/>
          <w:rPrChange w:id="1766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Couches</w:t>
      </w:r>
      <w:r w:rsidRPr="005B0899">
        <w:rPr>
          <w:rFonts w:asciiTheme="majorHAnsi" w:hAnsiTheme="majorHAnsi" w:cstheme="majorHAnsi"/>
          <w:rPrChange w:id="1767" w:author="HAMLILI Fatima zohra" w:date="2022-03-31T15:30:00Z">
            <w:rPr>
              <w:rFonts w:ascii="Bahnschrift" w:hAnsi="Bahnschrift" w:cs="Helvetica"/>
            </w:rPr>
          </w:rPrChange>
        </w:rPr>
        <w:t xml:space="preserve">, </w:t>
      </w:r>
      <w:r w:rsidRPr="005B0899">
        <w:rPr>
          <w:rFonts w:asciiTheme="majorHAnsi" w:hAnsiTheme="majorHAnsi" w:cstheme="majorHAnsi"/>
          <w:i/>
          <w:iCs/>
          <w:rPrChange w:id="1768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Centiles</w:t>
      </w:r>
      <w:r w:rsidRPr="005B0899">
        <w:rPr>
          <w:rFonts w:asciiTheme="majorHAnsi" w:hAnsiTheme="majorHAnsi" w:cstheme="majorHAnsi"/>
          <w:rPrChange w:id="1769" w:author="HAMLILI Fatima zohra" w:date="2022-03-31T15:30:00Z">
            <w:rPr>
              <w:rFonts w:ascii="Bahnschrift" w:hAnsi="Bahnschrift" w:cs="Helvetica"/>
            </w:rPr>
          </w:rPrChange>
        </w:rPr>
        <w:t xml:space="preserve">, </w:t>
      </w:r>
      <w:r w:rsidRPr="005B0899">
        <w:rPr>
          <w:rFonts w:asciiTheme="majorHAnsi" w:hAnsiTheme="majorHAnsi" w:cstheme="majorHAnsi"/>
          <w:i/>
          <w:iCs/>
          <w:rPrChange w:id="1770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Satisfactions</w:t>
      </w:r>
      <w:r w:rsidRPr="005B0899">
        <w:rPr>
          <w:rFonts w:asciiTheme="majorHAnsi" w:hAnsiTheme="majorHAnsi" w:cstheme="majorHAnsi"/>
          <w:rPrChange w:id="1771" w:author="HAMLILI Fatima zohra" w:date="2022-03-31T15:30:00Z">
            <w:rPr>
              <w:rFonts w:ascii="Bahnschrift" w:hAnsi="Bahnschrift" w:cs="Helvetica"/>
            </w:rPr>
          </w:rPrChange>
        </w:rPr>
        <w:t xml:space="preserve"> et </w:t>
      </w:r>
      <w:r w:rsidRPr="005B0899">
        <w:rPr>
          <w:rFonts w:asciiTheme="majorHAnsi" w:hAnsiTheme="majorHAnsi" w:cstheme="majorHAnsi"/>
          <w:i/>
          <w:iCs/>
          <w:rPrChange w:id="1772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Navigateur</w:t>
      </w:r>
      <w:r w:rsidRPr="005B0899">
        <w:rPr>
          <w:rFonts w:asciiTheme="majorHAnsi" w:hAnsiTheme="majorHAnsi" w:cstheme="majorHAnsi"/>
          <w:rPrChange w:id="1773" w:author="HAMLILI Fatima zohra" w:date="2022-03-31T15:30:00Z">
            <w:rPr>
              <w:rFonts w:ascii="Bahnschrift" w:hAnsi="Bahnschrift" w:cs="Helvetica"/>
            </w:rPr>
          </w:rPrChange>
        </w:rPr>
        <w:t xml:space="preserve"> pour s’assurer que chacun présente les données. </w:t>
      </w:r>
    </w:p>
    <w:p w14:paraId="3FB92410" w14:textId="27467D59" w:rsidR="00957598" w:rsidRPr="005B0899" w:rsidRDefault="00957598">
      <w:pPr>
        <w:pStyle w:val="ListParagraph"/>
        <w:numPr>
          <w:ilvl w:val="2"/>
          <w:numId w:val="9"/>
        </w:numPr>
        <w:spacing w:line="360" w:lineRule="auto"/>
        <w:jc w:val="both"/>
        <w:rPr>
          <w:rFonts w:asciiTheme="majorHAnsi" w:hAnsiTheme="majorHAnsi" w:cstheme="majorHAnsi"/>
          <w:rPrChange w:id="1774" w:author="HAMLILI Fatima zohra" w:date="2022-03-31T15:30:00Z">
            <w:rPr>
              <w:rFonts w:ascii="Bahnschrift" w:hAnsi="Bahnschrift" w:cs="Helvetica"/>
            </w:rPr>
          </w:rPrChange>
        </w:rPr>
        <w:pPrChange w:id="1775" w:author="HAMLILI Fatima zohra" w:date="2021-12-27T10:00:00Z">
          <w:pPr>
            <w:pStyle w:val="ListParagraph"/>
            <w:numPr>
              <w:ilvl w:val="2"/>
              <w:numId w:val="9"/>
            </w:numPr>
            <w:spacing w:line="360" w:lineRule="auto"/>
            <w:ind w:left="1800" w:hanging="720"/>
          </w:pPr>
        </w:pPrChange>
      </w:pPr>
      <w:r w:rsidRPr="005B0899">
        <w:rPr>
          <w:rFonts w:asciiTheme="majorHAnsi" w:hAnsiTheme="majorHAnsi" w:cstheme="majorHAnsi"/>
          <w:rPrChange w:id="1776" w:author="HAMLILI Fatima zohra" w:date="2022-03-31T15:30:00Z">
            <w:rPr>
              <w:rFonts w:ascii="Bahnschrift" w:hAnsi="Bahnschrift" w:cs="Helvetica"/>
            </w:rPr>
          </w:rPrChange>
        </w:rPr>
        <w:t xml:space="preserve">Et une fenêtre </w:t>
      </w:r>
      <w:r w:rsidRPr="005B0899">
        <w:rPr>
          <w:rFonts w:asciiTheme="majorHAnsi" w:hAnsiTheme="majorHAnsi" w:cstheme="majorHAnsi"/>
          <w:i/>
          <w:iCs/>
          <w:rPrChange w:id="1777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SQL</w:t>
      </w:r>
      <w:r w:rsidRPr="005B0899">
        <w:rPr>
          <w:rFonts w:asciiTheme="majorHAnsi" w:hAnsiTheme="majorHAnsi" w:cstheme="majorHAnsi"/>
          <w:rPrChange w:id="1778" w:author="HAMLILI Fatima zohra" w:date="2022-03-31T15:30:00Z">
            <w:rPr>
              <w:rFonts w:ascii="Bahnschrift" w:hAnsi="Bahnschrift" w:cs="Helvetica"/>
            </w:rPr>
          </w:rPrChange>
        </w:rPr>
        <w:t xml:space="preserve"> affichant le détail pour requête SQL de la transaction en pourcentage et dans deux graphiques</w:t>
      </w:r>
    </w:p>
    <w:p w14:paraId="56437D12" w14:textId="34CD204D" w:rsidR="00957598" w:rsidRPr="005B0899" w:rsidRDefault="00957598">
      <w:pPr>
        <w:pStyle w:val="ListParagraph"/>
        <w:numPr>
          <w:ilvl w:val="3"/>
          <w:numId w:val="9"/>
        </w:numPr>
        <w:spacing w:line="360" w:lineRule="auto"/>
        <w:jc w:val="both"/>
        <w:rPr>
          <w:rFonts w:asciiTheme="majorHAnsi" w:hAnsiTheme="majorHAnsi" w:cstheme="majorHAnsi"/>
          <w:rPrChange w:id="1779" w:author="HAMLILI Fatima zohra" w:date="2022-03-31T15:30:00Z">
            <w:rPr>
              <w:rFonts w:ascii="Bahnschrift" w:hAnsi="Bahnschrift" w:cs="Helvetica"/>
            </w:rPr>
          </w:rPrChange>
        </w:rPr>
        <w:pPrChange w:id="1780" w:author="HAMLILI Fatima zohra" w:date="2021-12-27T10:00:00Z">
          <w:pPr>
            <w:pStyle w:val="ListParagraph"/>
            <w:numPr>
              <w:ilvl w:val="3"/>
              <w:numId w:val="9"/>
            </w:numPr>
            <w:spacing w:line="360" w:lineRule="auto"/>
            <w:ind w:left="2520" w:hanging="1080"/>
          </w:pPr>
        </w:pPrChange>
      </w:pPr>
      <w:r w:rsidRPr="005B0899">
        <w:rPr>
          <w:rFonts w:asciiTheme="majorHAnsi" w:hAnsiTheme="majorHAnsi" w:cstheme="majorHAnsi"/>
          <w:rPrChange w:id="1781" w:author="HAMLILI Fatima zohra" w:date="2022-03-31T15:30:00Z">
            <w:rPr>
              <w:rFonts w:ascii="Bahnschrift" w:hAnsi="Bahnschrift" w:cs="Helvetica"/>
            </w:rPr>
          </w:rPrChange>
        </w:rPr>
        <w:t>Cliquer</w:t>
      </w:r>
      <w:ins w:id="1782" w:author="HAMLILI Fatima zohra" w:date="2021-12-28T11:20:00Z">
        <w:r w:rsidR="005E4B56" w:rsidRPr="005B0899">
          <w:rPr>
            <w:rFonts w:asciiTheme="majorHAnsi" w:hAnsiTheme="majorHAnsi" w:cstheme="majorHAnsi"/>
            <w:rPrChange w:id="1783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sur</w:t>
        </w:r>
      </w:ins>
      <w:del w:id="1784" w:author="HAMLILI Fatima zohra" w:date="2021-12-28T11:20:00Z">
        <w:r w:rsidRPr="005B0899" w:rsidDel="005E4B56">
          <w:rPr>
            <w:rFonts w:asciiTheme="majorHAnsi" w:hAnsiTheme="majorHAnsi" w:cstheme="majorHAnsi"/>
            <w:rPrChange w:id="1785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 que</w:delText>
        </w:r>
      </w:del>
      <w:r w:rsidRPr="005B0899">
        <w:rPr>
          <w:rFonts w:asciiTheme="majorHAnsi" w:hAnsiTheme="majorHAnsi" w:cstheme="majorHAnsi"/>
          <w:rPrChange w:id="1786" w:author="HAMLILI Fatima zohra" w:date="2022-03-31T15:30:00Z">
            <w:rPr>
              <w:rFonts w:ascii="Bahnschrift" w:hAnsi="Bahnschrift" w:cs="Helvetica"/>
            </w:rPr>
          </w:rPrChange>
        </w:rPr>
        <w:t xml:space="preserve"> chaque requête SQL =&gt; Les donn</w:t>
      </w:r>
      <w:ins w:id="1787" w:author="HAMLILI Fatima zohra" w:date="2021-12-28T11:20:00Z">
        <w:r w:rsidR="005E4B56" w:rsidRPr="005B0899">
          <w:rPr>
            <w:rFonts w:asciiTheme="majorHAnsi" w:hAnsiTheme="majorHAnsi" w:cstheme="majorHAnsi"/>
            <w:rPrChange w:id="1788" w:author="HAMLILI Fatima zohra" w:date="2022-03-31T15:30:00Z">
              <w:rPr>
                <w:rFonts w:ascii="Bahnschrift" w:hAnsi="Bahnschrift" w:cs="Helvetica"/>
              </w:rPr>
            </w:rPrChange>
          </w:rPr>
          <w:t>ée</w:t>
        </w:r>
      </w:ins>
      <w:del w:id="1789" w:author="HAMLILI Fatima zohra" w:date="2021-12-28T11:20:00Z">
        <w:r w:rsidRPr="005B0899" w:rsidDel="005E4B56">
          <w:rPr>
            <w:rFonts w:asciiTheme="majorHAnsi" w:hAnsiTheme="majorHAnsi" w:cstheme="majorHAnsi"/>
            <w:rPrChange w:id="1790" w:author="HAMLILI Fatima zohra" w:date="2022-03-31T15:30:00Z">
              <w:rPr>
                <w:rFonts w:ascii="Bahnschrift" w:hAnsi="Bahnschrift" w:cs="Helvetica"/>
              </w:rPr>
            </w:rPrChange>
          </w:rPr>
          <w:delText>e</w:delText>
        </w:r>
      </w:del>
      <w:r w:rsidRPr="005B0899">
        <w:rPr>
          <w:rFonts w:asciiTheme="majorHAnsi" w:hAnsiTheme="majorHAnsi" w:cstheme="majorHAnsi"/>
          <w:rPrChange w:id="1791" w:author="HAMLILI Fatima zohra" w:date="2022-03-31T15:30:00Z">
            <w:rPr>
              <w:rFonts w:ascii="Bahnschrift" w:hAnsi="Bahnschrift" w:cs="Helvetica"/>
            </w:rPr>
          </w:rPrChange>
        </w:rPr>
        <w:t>s des graphiques doivent se rafraichir</w:t>
      </w:r>
    </w:p>
    <w:p w14:paraId="40450E7D" w14:textId="3849EA3F" w:rsidR="00957598" w:rsidRPr="005B0899" w:rsidRDefault="00957598">
      <w:pPr>
        <w:pStyle w:val="ListParagraph"/>
        <w:numPr>
          <w:ilvl w:val="3"/>
          <w:numId w:val="9"/>
        </w:numPr>
        <w:spacing w:line="360" w:lineRule="auto"/>
        <w:jc w:val="both"/>
        <w:rPr>
          <w:rFonts w:asciiTheme="majorHAnsi" w:hAnsiTheme="majorHAnsi" w:cstheme="majorHAnsi"/>
          <w:rPrChange w:id="1792" w:author="HAMLILI Fatima zohra" w:date="2022-03-31T15:30:00Z">
            <w:rPr>
              <w:rFonts w:ascii="Bahnschrift" w:hAnsi="Bahnschrift" w:cs="Helvetica"/>
            </w:rPr>
          </w:rPrChange>
        </w:rPr>
        <w:pPrChange w:id="1793" w:author="HAMLILI Fatima zohra" w:date="2021-12-27T10:00:00Z">
          <w:pPr>
            <w:pStyle w:val="ListParagraph"/>
            <w:numPr>
              <w:ilvl w:val="3"/>
              <w:numId w:val="9"/>
            </w:numPr>
            <w:spacing w:line="360" w:lineRule="auto"/>
            <w:ind w:left="2520" w:hanging="1080"/>
          </w:pPr>
        </w:pPrChange>
      </w:pPr>
      <w:r w:rsidRPr="005B0899">
        <w:rPr>
          <w:rFonts w:asciiTheme="majorHAnsi" w:hAnsiTheme="majorHAnsi" w:cstheme="majorHAnsi"/>
          <w:rPrChange w:id="1794" w:author="HAMLILI Fatima zohra" w:date="2022-03-31T15:30:00Z">
            <w:rPr>
              <w:rFonts w:ascii="Bahnschrift" w:hAnsi="Bahnschrift" w:cs="Helvetica"/>
            </w:rPr>
          </w:rPrChange>
        </w:rPr>
        <w:t>Se mettre sur une des requête</w:t>
      </w:r>
      <w:ins w:id="1795" w:author="HAMLILI Fatima zohra" w:date="2021-12-28T11:20:00Z">
        <w:r w:rsidR="005E4B56" w:rsidRPr="005B0899">
          <w:rPr>
            <w:rFonts w:asciiTheme="majorHAnsi" w:hAnsiTheme="majorHAnsi" w:cstheme="majorHAnsi"/>
            <w:rPrChange w:id="1796" w:author="HAMLILI Fatima zohra" w:date="2022-03-31T15:30:00Z">
              <w:rPr>
                <w:rFonts w:ascii="Bahnschrift" w:hAnsi="Bahnschrift" w:cs="Helvetica"/>
              </w:rPr>
            </w:rPrChange>
          </w:rPr>
          <w:t>s</w:t>
        </w:r>
      </w:ins>
      <w:r w:rsidRPr="005B0899">
        <w:rPr>
          <w:rFonts w:asciiTheme="majorHAnsi" w:hAnsiTheme="majorHAnsi" w:cstheme="majorHAnsi"/>
          <w:rPrChange w:id="1797" w:author="HAMLILI Fatima zohra" w:date="2022-03-31T15:30:00Z">
            <w:rPr>
              <w:rFonts w:ascii="Bahnschrift" w:hAnsi="Bahnschrift" w:cs="Helvetica"/>
            </w:rPr>
          </w:rPrChange>
        </w:rPr>
        <w:t xml:space="preserve"> et cliquer sur </w:t>
      </w:r>
      <w:r w:rsidRPr="005B0899">
        <w:rPr>
          <w:rFonts w:asciiTheme="majorHAnsi" w:hAnsiTheme="majorHAnsi" w:cstheme="majorHAnsi"/>
          <w:i/>
          <w:iCs/>
          <w:rPrChange w:id="1798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 xml:space="preserve">Focus </w:t>
      </w:r>
    </w:p>
    <w:p w14:paraId="49C8AE24" w14:textId="6313E754" w:rsidR="00957598" w:rsidRPr="005B0899" w:rsidRDefault="00CA1694">
      <w:pPr>
        <w:pStyle w:val="ListParagraph"/>
        <w:numPr>
          <w:ilvl w:val="4"/>
          <w:numId w:val="9"/>
        </w:numPr>
        <w:spacing w:line="360" w:lineRule="auto"/>
        <w:jc w:val="both"/>
        <w:rPr>
          <w:rFonts w:asciiTheme="majorHAnsi" w:hAnsiTheme="majorHAnsi" w:cstheme="majorHAnsi"/>
          <w:rPrChange w:id="1799" w:author="HAMLILI Fatima zohra" w:date="2022-03-31T15:30:00Z">
            <w:rPr>
              <w:rFonts w:ascii="Bahnschrift" w:hAnsi="Bahnschrift" w:cs="Helvetica"/>
            </w:rPr>
          </w:rPrChange>
        </w:rPr>
        <w:pPrChange w:id="1800" w:author="HAMLILI Fatima zohra" w:date="2021-12-27T10:00:00Z">
          <w:pPr>
            <w:pStyle w:val="ListParagraph"/>
            <w:numPr>
              <w:ilvl w:val="4"/>
              <w:numId w:val="9"/>
            </w:numPr>
            <w:spacing w:line="360" w:lineRule="auto"/>
            <w:ind w:left="2880" w:hanging="1080"/>
          </w:pPr>
        </w:pPrChange>
      </w:pPr>
      <w:r w:rsidRPr="005B0899">
        <w:rPr>
          <w:rFonts w:asciiTheme="majorHAnsi" w:hAnsiTheme="majorHAnsi" w:cstheme="majorHAnsi"/>
          <w:rPrChange w:id="1801" w:author="HAMLILI Fatima zohra" w:date="2022-03-31T15:30:00Z">
            <w:rPr>
              <w:rFonts w:ascii="Bahnschrift" w:hAnsi="Bahnschrift" w:cs="Helvetica"/>
            </w:rPr>
          </w:rPrChange>
        </w:rPr>
        <w:t xml:space="preserve">Une fenêtre </w:t>
      </w:r>
      <w:r w:rsidRPr="005B0899">
        <w:rPr>
          <w:rFonts w:asciiTheme="majorHAnsi" w:hAnsiTheme="majorHAnsi" w:cstheme="majorHAnsi"/>
          <w:i/>
          <w:iCs/>
          <w:rPrChange w:id="1802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vue globale</w:t>
      </w:r>
      <w:r w:rsidRPr="005B0899">
        <w:rPr>
          <w:rFonts w:asciiTheme="majorHAnsi" w:hAnsiTheme="majorHAnsi" w:cstheme="majorHAnsi"/>
          <w:rPrChange w:id="1803" w:author="HAMLILI Fatima zohra" w:date="2022-03-31T15:30:00Z">
            <w:rPr>
              <w:rFonts w:ascii="Bahnschrift" w:hAnsi="Bahnschrift" w:cs="Helvetica"/>
            </w:rPr>
          </w:rPrChange>
        </w:rPr>
        <w:t xml:space="preserve"> avec un seul onglet </w:t>
      </w:r>
      <w:r w:rsidRPr="005B0899">
        <w:rPr>
          <w:rFonts w:asciiTheme="majorHAnsi" w:hAnsiTheme="majorHAnsi" w:cstheme="majorHAnsi"/>
          <w:i/>
          <w:iCs/>
          <w:rPrChange w:id="1804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centiles</w:t>
      </w:r>
      <w:r w:rsidRPr="005B0899">
        <w:rPr>
          <w:rFonts w:asciiTheme="majorHAnsi" w:hAnsiTheme="majorHAnsi" w:cstheme="majorHAnsi"/>
          <w:rPrChange w:id="1805" w:author="HAMLILI Fatima zohra" w:date="2022-03-31T15:30:00Z">
            <w:rPr>
              <w:rFonts w:ascii="Bahnschrift" w:hAnsi="Bahnschrift" w:cs="Helvetica"/>
            </w:rPr>
          </w:rPrChange>
        </w:rPr>
        <w:t xml:space="preserve"> présentant un graphique et un histogramme doit s’afficher</w:t>
      </w:r>
    </w:p>
    <w:p w14:paraId="4DFBDAD1" w14:textId="2F7CD868" w:rsidR="00CA1694" w:rsidRPr="005B0899" w:rsidRDefault="00CA1694">
      <w:pPr>
        <w:pStyle w:val="ListParagraph"/>
        <w:numPr>
          <w:ilvl w:val="4"/>
          <w:numId w:val="9"/>
        </w:numPr>
        <w:spacing w:line="360" w:lineRule="auto"/>
        <w:jc w:val="both"/>
        <w:rPr>
          <w:rFonts w:asciiTheme="majorHAnsi" w:hAnsiTheme="majorHAnsi" w:cstheme="majorHAnsi"/>
          <w:rPrChange w:id="1806" w:author="HAMLILI Fatima zohra" w:date="2022-03-31T15:30:00Z">
            <w:rPr>
              <w:rFonts w:ascii="Bahnschrift" w:hAnsi="Bahnschrift" w:cs="Helvetica"/>
            </w:rPr>
          </w:rPrChange>
        </w:rPr>
        <w:pPrChange w:id="1807" w:author="HAMLILI Fatima zohra" w:date="2021-12-27T10:00:00Z">
          <w:pPr>
            <w:pStyle w:val="ListParagraph"/>
            <w:numPr>
              <w:ilvl w:val="4"/>
              <w:numId w:val="9"/>
            </w:numPr>
            <w:spacing w:line="360" w:lineRule="auto"/>
            <w:ind w:left="2880" w:hanging="1080"/>
          </w:pPr>
        </w:pPrChange>
      </w:pPr>
      <w:r w:rsidRPr="005B0899">
        <w:rPr>
          <w:rFonts w:asciiTheme="majorHAnsi" w:hAnsiTheme="majorHAnsi" w:cstheme="majorHAnsi"/>
          <w:rPrChange w:id="1808" w:author="HAMLILI Fatima zohra" w:date="2022-03-31T15:30:00Z">
            <w:rPr>
              <w:rFonts w:ascii="Bahnschrift" w:hAnsi="Bahnschrift" w:cs="Helvetica"/>
            </w:rPr>
          </w:rPrChange>
        </w:rPr>
        <w:t>Et une représentation des requêtes en pourcentage</w:t>
      </w:r>
      <w:del w:id="1809" w:author="HAMLILI Fatima zohra" w:date="2021-12-28T11:20:00Z">
        <w:r w:rsidRPr="005B0899" w:rsidDel="005E4B56">
          <w:rPr>
            <w:rFonts w:asciiTheme="majorHAnsi" w:hAnsiTheme="majorHAnsi" w:cstheme="majorHAnsi"/>
            <w:rPrChange w:id="1810" w:author="HAMLILI Fatima zohra" w:date="2022-03-31T15:30:00Z">
              <w:rPr>
                <w:rFonts w:ascii="Bahnschrift" w:hAnsi="Bahnschrift" w:cs="Helvetica"/>
              </w:rPr>
            </w:rPrChange>
          </w:rPr>
          <w:delText>s</w:delText>
        </w:r>
      </w:del>
      <w:r w:rsidRPr="005B0899">
        <w:rPr>
          <w:rFonts w:asciiTheme="majorHAnsi" w:hAnsiTheme="majorHAnsi" w:cstheme="majorHAnsi"/>
          <w:rPrChange w:id="1811" w:author="HAMLILI Fatima zohra" w:date="2022-03-31T15:30:00Z">
            <w:rPr>
              <w:rFonts w:ascii="Bahnschrift" w:hAnsi="Bahnschrift" w:cs="Helvetica"/>
            </w:rPr>
          </w:rPrChange>
        </w:rPr>
        <w:t xml:space="preserve"> et sous forme de graphes</w:t>
      </w:r>
    </w:p>
    <w:p w14:paraId="5380D2F5" w14:textId="44B3346A" w:rsidR="00CA1694" w:rsidRPr="005B0899" w:rsidRDefault="00CA1694">
      <w:pPr>
        <w:pStyle w:val="ListParagraph"/>
        <w:numPr>
          <w:ilvl w:val="4"/>
          <w:numId w:val="9"/>
        </w:numPr>
        <w:spacing w:line="360" w:lineRule="auto"/>
        <w:jc w:val="both"/>
        <w:rPr>
          <w:rFonts w:asciiTheme="majorHAnsi" w:hAnsiTheme="majorHAnsi" w:cstheme="majorHAnsi"/>
          <w:rPrChange w:id="1812" w:author="HAMLILI Fatima zohra" w:date="2022-03-31T15:30:00Z">
            <w:rPr>
              <w:rFonts w:ascii="Bahnschrift" w:hAnsi="Bahnschrift" w:cs="Helvetica"/>
            </w:rPr>
          </w:rPrChange>
        </w:rPr>
        <w:pPrChange w:id="1813" w:author="HAMLILI Fatima zohra" w:date="2021-12-27T10:00:00Z">
          <w:pPr>
            <w:pStyle w:val="ListParagraph"/>
            <w:numPr>
              <w:ilvl w:val="4"/>
              <w:numId w:val="9"/>
            </w:numPr>
            <w:spacing w:line="360" w:lineRule="auto"/>
            <w:ind w:left="2880" w:hanging="1080"/>
          </w:pPr>
        </w:pPrChange>
      </w:pPr>
      <w:r w:rsidRPr="005B0899">
        <w:rPr>
          <w:rFonts w:asciiTheme="majorHAnsi" w:hAnsiTheme="majorHAnsi" w:cstheme="majorHAnsi"/>
          <w:rPrChange w:id="1814" w:author="HAMLILI Fatima zohra" w:date="2022-03-31T15:30:00Z">
            <w:rPr>
              <w:rFonts w:ascii="Bahnschrift" w:hAnsi="Bahnschrift" w:cs="Helvetica"/>
            </w:rPr>
          </w:rPrChange>
        </w:rPr>
        <w:t>Cliquer sur chaque requête =&gt; les graphes d</w:t>
      </w:r>
      <w:ins w:id="1815" w:author="HAMLILI Fatima zohra" w:date="2021-12-28T11:21:00Z">
        <w:r w:rsidR="005E4B56" w:rsidRPr="005B0899">
          <w:rPr>
            <w:rFonts w:asciiTheme="majorHAnsi" w:hAnsiTheme="majorHAnsi" w:cstheme="majorHAnsi"/>
            <w:rPrChange w:id="1816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oivent </w:t>
        </w:r>
      </w:ins>
      <w:del w:id="1817" w:author="HAMLILI Fatima zohra" w:date="2021-12-28T11:21:00Z">
        <w:r w:rsidRPr="005B0899" w:rsidDel="005E4B56">
          <w:rPr>
            <w:rFonts w:asciiTheme="majorHAnsi" w:hAnsiTheme="majorHAnsi" w:cstheme="majorHAnsi"/>
            <w:rPrChange w:id="1818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evraient </w:delText>
        </w:r>
      </w:del>
      <w:r w:rsidRPr="005B0899">
        <w:rPr>
          <w:rFonts w:asciiTheme="majorHAnsi" w:hAnsiTheme="majorHAnsi" w:cstheme="majorHAnsi"/>
          <w:rPrChange w:id="1819" w:author="HAMLILI Fatima zohra" w:date="2022-03-31T15:30:00Z">
            <w:rPr>
              <w:rFonts w:ascii="Bahnschrift" w:hAnsi="Bahnschrift" w:cs="Helvetica"/>
            </w:rPr>
          </w:rPrChange>
        </w:rPr>
        <w:t>se rafraichir</w:t>
      </w:r>
    </w:p>
    <w:p w14:paraId="72A3D8FE" w14:textId="582C5427" w:rsidR="00550315" w:rsidRPr="005B0899" w:rsidRDefault="00C74884">
      <w:pPr>
        <w:pStyle w:val="Heading2"/>
        <w:numPr>
          <w:ilvl w:val="0"/>
          <w:numId w:val="15"/>
        </w:numPr>
        <w:jc w:val="both"/>
        <w:rPr>
          <w:rFonts w:cstheme="majorHAnsi"/>
          <w:rPrChange w:id="1820" w:author="HAMLILI Fatima zohra" w:date="2022-03-31T15:30:00Z">
            <w:rPr>
              <w:rFonts w:ascii="Bahnschrift" w:hAnsi="Bahnschrift"/>
            </w:rPr>
          </w:rPrChange>
        </w:rPr>
        <w:pPrChange w:id="1821" w:author="HAMLILI Fatima zohra" w:date="2021-12-27T10:00:00Z">
          <w:pPr>
            <w:pStyle w:val="Heading2"/>
            <w:numPr>
              <w:numId w:val="15"/>
            </w:numPr>
            <w:ind w:left="720" w:hanging="360"/>
          </w:pPr>
        </w:pPrChange>
      </w:pPr>
      <w:bookmarkStart w:id="1822" w:name="_Toc99633335"/>
      <w:r w:rsidRPr="005B0899">
        <w:rPr>
          <w:rFonts w:cstheme="majorHAnsi"/>
          <w:rPrChange w:id="1823" w:author="HAMLILI Fatima zohra" w:date="2022-03-31T15:30:00Z">
            <w:rPr>
              <w:rFonts w:ascii="Bahnschrift" w:hAnsi="Bahnschrift"/>
            </w:rPr>
          </w:rPrChange>
        </w:rPr>
        <w:t>Vérification de l’onglet Services</w:t>
      </w:r>
      <w:bookmarkEnd w:id="1822"/>
    </w:p>
    <w:p w14:paraId="5E030EF2" w14:textId="2FAA20A0" w:rsidR="00C74884" w:rsidRPr="005B0899" w:rsidRDefault="00C74884">
      <w:pPr>
        <w:pStyle w:val="Heading4"/>
        <w:numPr>
          <w:ilvl w:val="0"/>
          <w:numId w:val="17"/>
        </w:numPr>
        <w:jc w:val="both"/>
        <w:rPr>
          <w:rFonts w:cstheme="majorHAnsi"/>
          <w:i w:val="0"/>
          <w:iCs w:val="0"/>
          <w:rPrChange w:id="1824" w:author="HAMLILI Fatima zohra" w:date="2022-03-31T15:30:00Z">
            <w:rPr>
              <w:rFonts w:ascii="Bahnschrift" w:hAnsi="Bahnschrift" w:cs="Helvetica"/>
            </w:rPr>
          </w:rPrChange>
        </w:rPr>
        <w:pPrChange w:id="1825" w:author="HAMLILI Fatima zohra" w:date="2021-12-27T10:00:00Z">
          <w:pPr>
            <w:pStyle w:val="Heading4"/>
            <w:numPr>
              <w:numId w:val="17"/>
            </w:numPr>
            <w:ind w:left="720" w:hanging="360"/>
          </w:pPr>
        </w:pPrChange>
      </w:pPr>
      <w:r w:rsidRPr="005B0899">
        <w:rPr>
          <w:rFonts w:cstheme="majorHAnsi"/>
          <w:i w:val="0"/>
          <w:iCs w:val="0"/>
          <w:rPrChange w:id="1826" w:author="HAMLILI Fatima zohra" w:date="2022-03-31T15:30:00Z">
            <w:rPr>
              <w:rFonts w:ascii="Bahnschrift" w:hAnsi="Bahnschrift" w:cs="Helvetica"/>
            </w:rPr>
          </w:rPrChange>
        </w:rPr>
        <w:t>Onglet Général</w:t>
      </w:r>
    </w:p>
    <w:p w14:paraId="3440F9A7" w14:textId="096A124D" w:rsidR="00C74884" w:rsidRPr="005B0899" w:rsidRDefault="00C74884">
      <w:pPr>
        <w:spacing w:line="360" w:lineRule="auto"/>
        <w:jc w:val="both"/>
        <w:rPr>
          <w:rFonts w:asciiTheme="majorHAnsi" w:hAnsiTheme="majorHAnsi" w:cstheme="majorHAnsi"/>
          <w:rPrChange w:id="1827" w:author="HAMLILI Fatima zohra" w:date="2022-03-31T15:30:00Z">
            <w:rPr>
              <w:rFonts w:ascii="Bahnschrift" w:hAnsi="Bahnschrift" w:cs="Helvetica"/>
            </w:rPr>
          </w:rPrChange>
        </w:rPr>
        <w:pPrChange w:id="1828" w:author="HAMLILI Fatima zohra" w:date="2021-12-27T10:00:00Z">
          <w:pPr>
            <w:spacing w:line="360" w:lineRule="auto"/>
          </w:pPr>
        </w:pPrChange>
      </w:pPr>
      <w:r w:rsidRPr="005B0899">
        <w:rPr>
          <w:rFonts w:asciiTheme="majorHAnsi" w:hAnsiTheme="majorHAnsi" w:cstheme="majorHAnsi"/>
          <w:rPrChange w:id="1829" w:author="HAMLILI Fatima zohra" w:date="2022-03-31T15:30:00Z">
            <w:rPr>
              <w:rFonts w:ascii="Bahnschrift" w:hAnsi="Bahnschrift" w:cs="Helvetica"/>
            </w:rPr>
          </w:rPrChange>
        </w:rPr>
        <w:t xml:space="preserve">Il doit contenir trois blocs </w:t>
      </w:r>
    </w:p>
    <w:p w14:paraId="454CCF3E" w14:textId="6C88B9A3" w:rsidR="00C74884" w:rsidRPr="005B0899" w:rsidRDefault="00C74884">
      <w:pPr>
        <w:pStyle w:val="ListParagraph"/>
        <w:numPr>
          <w:ilvl w:val="0"/>
          <w:numId w:val="9"/>
        </w:numPr>
        <w:spacing w:line="360" w:lineRule="auto"/>
        <w:jc w:val="both"/>
        <w:rPr>
          <w:ins w:id="1830" w:author="HAMLILI Fatima zohra" w:date="2021-12-09T12:52:00Z"/>
          <w:rFonts w:asciiTheme="majorHAnsi" w:hAnsiTheme="majorHAnsi" w:cstheme="majorHAnsi"/>
          <w:rPrChange w:id="1831" w:author="HAMLILI Fatima zohra" w:date="2022-03-31T15:30:00Z">
            <w:rPr>
              <w:ins w:id="1832" w:author="HAMLILI Fatima zohra" w:date="2021-12-09T12:52:00Z"/>
              <w:rFonts w:ascii="Bahnschrift" w:hAnsi="Bahnschrift" w:cs="Helvetica"/>
            </w:rPr>
          </w:rPrChange>
        </w:rPr>
        <w:pPrChange w:id="1833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834" w:author="HAMLILI Fatima zohra" w:date="2022-03-31T15:30:00Z">
            <w:rPr>
              <w:rFonts w:ascii="Bahnschrift" w:hAnsi="Bahnschrift" w:cs="Helvetica"/>
            </w:rPr>
          </w:rPrChange>
        </w:rPr>
        <w:t>ACTIVITÉ avec deux graphiques TEMPS DE RÉPONSE et TRANSACTIONS</w:t>
      </w:r>
    </w:p>
    <w:p w14:paraId="1735B8F8" w14:textId="273A2A9B" w:rsidR="002F25A9" w:rsidRPr="005B0899" w:rsidRDefault="002F25A9">
      <w:pPr>
        <w:spacing w:line="360" w:lineRule="auto"/>
        <w:jc w:val="both"/>
        <w:rPr>
          <w:rFonts w:asciiTheme="majorHAnsi" w:hAnsiTheme="majorHAnsi" w:cstheme="majorHAnsi"/>
          <w:rPrChange w:id="1835" w:author="HAMLILI Fatima zohra" w:date="2022-03-31T15:30:00Z">
            <w:rPr/>
          </w:rPrChange>
        </w:rPr>
        <w:pPrChange w:id="1836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ins w:id="1837" w:author="HAMLILI Fatima zohra" w:date="2021-12-09T12:52:00Z">
        <w:r w:rsidRPr="005B0899">
          <w:rPr>
            <w:rFonts w:asciiTheme="majorHAnsi" w:hAnsiTheme="majorHAnsi" w:cstheme="majorHAnsi"/>
            <w:noProof/>
            <w:rPrChange w:id="1838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7D814549" wp14:editId="233E0D97">
              <wp:extent cx="6645910" cy="2258695"/>
              <wp:effectExtent l="19050" t="19050" r="21590" b="27305"/>
              <wp:docPr id="11" name="Picture 10" descr="Calendar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82EB73C6-18B2-4DA6-92BF-6F336D880055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0" descr="Calendar&#10;&#10;Description automatically generated">
                        <a:extLst>
                          <a:ext uri="{FF2B5EF4-FFF2-40B4-BE49-F238E27FC236}">
                            <a16:creationId xmlns:a16="http://schemas.microsoft.com/office/drawing/2014/main" id="{82EB73C6-18B2-4DA6-92BF-6F336D880055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1"/>
                      <a:srcRect t="12222" b="27361"/>
                      <a:stretch/>
                    </pic:blipFill>
                    <pic:spPr>
                      <a:xfrm>
                        <a:off x="0" y="0"/>
                        <a:ext cx="6645910" cy="2258695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7D216F2D" w14:textId="6638F10B" w:rsidR="002F25A9" w:rsidRPr="005B0899" w:rsidRDefault="00C74884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839" w:author="HAMLILI Fatima zohra" w:date="2022-03-31T15:30:00Z">
            <w:rPr/>
          </w:rPrChange>
        </w:rPr>
        <w:pPrChange w:id="1840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841" w:author="HAMLILI Fatima zohra" w:date="2022-03-31T15:30:00Z">
            <w:rPr>
              <w:rFonts w:ascii="Bahnschrift" w:hAnsi="Bahnschrift" w:cs="Helvetica"/>
            </w:rPr>
          </w:rPrChange>
        </w:rPr>
        <w:t>ACTIVITÉ BASE DE DONNÉES SQL avec deux graphiques TEMPS DE CONNEXION et CONNEXIONS</w:t>
      </w:r>
    </w:p>
    <w:p w14:paraId="214BD567" w14:textId="26EE2E8E" w:rsidR="00C76339" w:rsidRPr="005B0899" w:rsidRDefault="00C74884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842" w:author="HAMLILI Fatima zohra" w:date="2022-03-31T15:30:00Z">
            <w:rPr>
              <w:rFonts w:ascii="Bahnschrift" w:hAnsi="Bahnschrift" w:cs="Helvetica"/>
            </w:rPr>
          </w:rPrChange>
        </w:rPr>
        <w:pPrChange w:id="1843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844" w:author="HAMLILI Fatima zohra" w:date="2022-03-31T15:30:00Z">
            <w:rPr>
              <w:rFonts w:ascii="Bahnschrift" w:hAnsi="Bahnschrift" w:cs="Helvetica"/>
            </w:rPr>
          </w:rPrChange>
        </w:rPr>
        <w:t>JVM MEMORY avec deux graphiques GARBAGE COLLECTOR et HEAP SIZE. Ce dernier graphique doit couvrir le temps de fonctionnement de l’application</w:t>
      </w:r>
      <w:ins w:id="1845" w:author="HAMLILI Fatima zohra" w:date="2021-12-28T11:22:00Z">
        <w:r w:rsidR="005E4B56" w:rsidRPr="005B0899">
          <w:rPr>
            <w:rFonts w:asciiTheme="majorHAnsi" w:hAnsiTheme="majorHAnsi" w:cstheme="majorHAnsi"/>
            <w:rPrChange w:id="1846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et pas seulement la période de collecte.</w:t>
        </w:r>
      </w:ins>
    </w:p>
    <w:p w14:paraId="7A6638F1" w14:textId="6518FC72" w:rsidR="00301F53" w:rsidRPr="005B0899" w:rsidRDefault="00C74884">
      <w:pPr>
        <w:pStyle w:val="ListParagraph"/>
        <w:numPr>
          <w:ilvl w:val="0"/>
          <w:numId w:val="9"/>
        </w:numPr>
        <w:spacing w:line="360" w:lineRule="auto"/>
        <w:jc w:val="both"/>
        <w:rPr>
          <w:ins w:id="1847" w:author="HAMLILI Fatima zohra" w:date="2021-12-09T12:54:00Z"/>
          <w:rFonts w:asciiTheme="majorHAnsi" w:hAnsiTheme="majorHAnsi" w:cstheme="majorHAnsi"/>
          <w:rPrChange w:id="1848" w:author="HAMLILI Fatima zohra" w:date="2022-03-31T15:30:00Z">
            <w:rPr>
              <w:ins w:id="1849" w:author="HAMLILI Fatima zohra" w:date="2021-12-09T12:54:00Z"/>
              <w:rFonts w:ascii="Bahnschrift" w:hAnsi="Bahnschrift" w:cs="Helvetica"/>
            </w:rPr>
          </w:rPrChange>
        </w:rPr>
        <w:pPrChange w:id="1850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851" w:author="HAMLILI Fatima zohra" w:date="2022-03-31T15:30:00Z">
            <w:rPr>
              <w:rFonts w:ascii="Bahnschrift" w:hAnsi="Bahnschrift" w:cs="Helvetica"/>
            </w:rPr>
          </w:rPrChange>
        </w:rPr>
        <w:t>Zoomer sur un des graphique</w:t>
      </w:r>
      <w:ins w:id="1852" w:author="HAMLILI Fatima zohra" w:date="2021-12-28T11:22:00Z">
        <w:r w:rsidR="005E4B56" w:rsidRPr="005B0899">
          <w:rPr>
            <w:rFonts w:asciiTheme="majorHAnsi" w:hAnsiTheme="majorHAnsi" w:cstheme="majorHAnsi"/>
            <w:rPrChange w:id="1853" w:author="HAMLILI Fatima zohra" w:date="2022-03-31T15:30:00Z">
              <w:rPr>
                <w:rFonts w:ascii="Bahnschrift" w:hAnsi="Bahnschrift" w:cs="Helvetica"/>
              </w:rPr>
            </w:rPrChange>
          </w:rPr>
          <w:t>s</w:t>
        </w:r>
      </w:ins>
      <w:r w:rsidRPr="005B0899">
        <w:rPr>
          <w:rFonts w:asciiTheme="majorHAnsi" w:hAnsiTheme="majorHAnsi" w:cstheme="majorHAnsi"/>
          <w:rPrChange w:id="1854" w:author="HAMLILI Fatima zohra" w:date="2022-03-31T15:30:00Z">
            <w:rPr>
              <w:rFonts w:ascii="Bahnschrift" w:hAnsi="Bahnschrift" w:cs="Helvetica"/>
            </w:rPr>
          </w:rPrChange>
        </w:rPr>
        <w:t xml:space="preserve"> =&gt; la nouvelle plage horaire doit s’appliquer sur tous les autres graphiques instantanément. </w:t>
      </w:r>
    </w:p>
    <w:p w14:paraId="5EE9EF55" w14:textId="09040E55" w:rsidR="0006031A" w:rsidRPr="005B0899" w:rsidRDefault="0006031A">
      <w:pPr>
        <w:spacing w:line="360" w:lineRule="auto"/>
        <w:jc w:val="both"/>
        <w:rPr>
          <w:rFonts w:asciiTheme="majorHAnsi" w:hAnsiTheme="majorHAnsi" w:cstheme="majorHAnsi"/>
          <w:rPrChange w:id="1855" w:author="HAMLILI Fatima zohra" w:date="2022-03-31T15:30:00Z">
            <w:rPr/>
          </w:rPrChange>
        </w:rPr>
        <w:pPrChange w:id="1856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ins w:id="1857" w:author="HAMLILI Fatima zohra" w:date="2021-12-09T12:54:00Z">
        <w:r w:rsidRPr="005B0899">
          <w:rPr>
            <w:rFonts w:asciiTheme="majorHAnsi" w:hAnsiTheme="majorHAnsi" w:cstheme="majorHAnsi"/>
            <w:noProof/>
            <w:rPrChange w:id="1858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7BA68F6B" wp14:editId="357CE3BC">
              <wp:extent cx="6645910" cy="2837180"/>
              <wp:effectExtent l="19050" t="19050" r="21590" b="20320"/>
              <wp:docPr id="17" name="Picture 4" descr="Calendar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D8BE1621-C51C-46E3-A0BC-C2943E78AD67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Picture 4" descr="Calendar&#10;&#10;Description automatically generated">
                        <a:extLst>
                          <a:ext uri="{FF2B5EF4-FFF2-40B4-BE49-F238E27FC236}">
                            <a16:creationId xmlns:a16="http://schemas.microsoft.com/office/drawing/2014/main" id="{D8BE1621-C51C-46E3-A0BC-C2943E78AD67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2"/>
                      <a:srcRect l="15547" t="32638" r="2108" b="4862"/>
                      <a:stretch/>
                    </pic:blipFill>
                    <pic:spPr>
                      <a:xfrm>
                        <a:off x="0" y="0"/>
                        <a:ext cx="6645910" cy="283718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4299674C" w14:textId="16F507AC" w:rsidR="00C74884" w:rsidRPr="005B0899" w:rsidRDefault="00C74884">
      <w:pPr>
        <w:pStyle w:val="Heading4"/>
        <w:numPr>
          <w:ilvl w:val="0"/>
          <w:numId w:val="17"/>
        </w:numPr>
        <w:jc w:val="both"/>
        <w:rPr>
          <w:rFonts w:cstheme="majorHAnsi"/>
          <w:i w:val="0"/>
          <w:iCs w:val="0"/>
          <w:rPrChange w:id="1859" w:author="HAMLILI Fatima zohra" w:date="2022-03-31T15:30:00Z">
            <w:rPr>
              <w:rFonts w:ascii="Bahnschrift" w:hAnsi="Bahnschrift" w:cs="Helvetica"/>
            </w:rPr>
          </w:rPrChange>
        </w:rPr>
        <w:pPrChange w:id="1860" w:author="HAMLILI Fatima zohra" w:date="2021-12-27T10:00:00Z">
          <w:pPr>
            <w:pStyle w:val="Heading4"/>
            <w:numPr>
              <w:numId w:val="17"/>
            </w:numPr>
            <w:ind w:left="720" w:hanging="360"/>
          </w:pPr>
        </w:pPrChange>
      </w:pPr>
      <w:r w:rsidRPr="005B0899">
        <w:rPr>
          <w:rFonts w:cstheme="majorHAnsi"/>
          <w:i w:val="0"/>
          <w:iCs w:val="0"/>
          <w:rPrChange w:id="1861" w:author="HAMLILI Fatima zohra" w:date="2022-03-31T15:30:00Z">
            <w:rPr>
              <w:rFonts w:ascii="Bahnschrift" w:hAnsi="Bahnschrift" w:cs="Helvetica"/>
            </w:rPr>
          </w:rPrChange>
        </w:rPr>
        <w:t>Onglet Configuration</w:t>
      </w:r>
    </w:p>
    <w:p w14:paraId="14CE870E" w14:textId="0DF29E1C" w:rsidR="00C74884" w:rsidRPr="005B0899" w:rsidRDefault="003B45D2">
      <w:pPr>
        <w:spacing w:line="360" w:lineRule="auto"/>
        <w:jc w:val="both"/>
        <w:rPr>
          <w:rFonts w:asciiTheme="majorHAnsi" w:hAnsiTheme="majorHAnsi" w:cstheme="majorHAnsi"/>
          <w:rPrChange w:id="1862" w:author="HAMLILI Fatima zohra" w:date="2022-03-31T15:30:00Z">
            <w:rPr>
              <w:rFonts w:ascii="Bahnschrift" w:hAnsi="Bahnschrift" w:cs="Helvetica"/>
            </w:rPr>
          </w:rPrChange>
        </w:rPr>
        <w:pPrChange w:id="1863" w:author="HAMLILI Fatima zohra" w:date="2021-12-27T10:00:00Z">
          <w:pPr>
            <w:spacing w:line="360" w:lineRule="auto"/>
          </w:pPr>
        </w:pPrChange>
      </w:pPr>
      <w:r w:rsidRPr="005B0899">
        <w:rPr>
          <w:rFonts w:asciiTheme="majorHAnsi" w:hAnsiTheme="majorHAnsi" w:cstheme="majorHAnsi"/>
          <w:rPrChange w:id="1864" w:author="HAMLILI Fatima zohra" w:date="2022-03-31T15:30:00Z">
            <w:rPr>
              <w:rFonts w:ascii="Bahnschrift" w:hAnsi="Bahnschrift" w:cs="Helvetica"/>
            </w:rPr>
          </w:rPrChange>
        </w:rPr>
        <w:t xml:space="preserve">Il doit présenter </w:t>
      </w:r>
    </w:p>
    <w:p w14:paraId="2FA85397" w14:textId="14CA82B8" w:rsidR="003B45D2" w:rsidRPr="005B0899" w:rsidRDefault="003B45D2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865" w:author="HAMLILI Fatima zohra" w:date="2022-03-31T15:30:00Z">
            <w:rPr>
              <w:rFonts w:ascii="Bahnschrift" w:hAnsi="Bahnschrift" w:cs="Helvetica"/>
            </w:rPr>
          </w:rPrChange>
        </w:rPr>
        <w:pPrChange w:id="1866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867" w:author="HAMLILI Fatima zohra" w:date="2022-03-31T15:30:00Z">
            <w:rPr>
              <w:rFonts w:ascii="Bahnschrift" w:hAnsi="Bahnschrift" w:cs="Helvetica"/>
            </w:rPr>
          </w:rPrChange>
        </w:rPr>
        <w:t>Une liste déroulante avec des dates correspondantes à tous les moments</w:t>
      </w:r>
      <w:ins w:id="1868" w:author="HAMLILI Fatima zohra" w:date="2021-12-28T11:23:00Z">
        <w:r w:rsidR="005E4B56" w:rsidRPr="005B0899">
          <w:rPr>
            <w:rFonts w:asciiTheme="majorHAnsi" w:hAnsiTheme="majorHAnsi" w:cstheme="majorHAnsi"/>
            <w:rPrChange w:id="1869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pendant lesquels</w:t>
        </w:r>
      </w:ins>
      <w:del w:id="1870" w:author="HAMLILI Fatima zohra" w:date="2021-12-28T11:23:00Z">
        <w:r w:rsidRPr="005B0899" w:rsidDel="005E4B56">
          <w:rPr>
            <w:rFonts w:asciiTheme="majorHAnsi" w:hAnsiTheme="majorHAnsi" w:cstheme="majorHAnsi"/>
            <w:rPrChange w:id="1871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 ou</w:delText>
        </w:r>
      </w:del>
      <w:r w:rsidRPr="005B0899">
        <w:rPr>
          <w:rFonts w:asciiTheme="majorHAnsi" w:hAnsiTheme="majorHAnsi" w:cstheme="majorHAnsi"/>
          <w:rPrChange w:id="1872" w:author="HAMLILI Fatima zohra" w:date="2022-03-31T15:30:00Z">
            <w:rPr>
              <w:rFonts w:ascii="Bahnschrift" w:hAnsi="Bahnschrift" w:cs="Helvetica"/>
            </w:rPr>
          </w:rPrChange>
        </w:rPr>
        <w:t xml:space="preserve"> des services envoyant des données dans cette application dans Nudge ont été démarrées</w:t>
      </w:r>
      <w:ins w:id="1873" w:author="HAMLILI Fatima zohra" w:date="2021-12-28T11:24:00Z">
        <w:r w:rsidR="005E4B56" w:rsidRPr="005B0899">
          <w:rPr>
            <w:rFonts w:asciiTheme="majorHAnsi" w:hAnsiTheme="majorHAnsi" w:cstheme="majorHAnsi"/>
            <w:rPrChange w:id="1874" w:author="HAMLILI Fatima zohra" w:date="2022-03-31T15:30:00Z">
              <w:rPr>
                <w:rFonts w:ascii="Bahnschrift" w:hAnsi="Bahnschrift" w:cs="Helvetica"/>
              </w:rPr>
            </w:rPrChange>
          </w:rPr>
          <w:t>.</w:t>
        </w:r>
      </w:ins>
    </w:p>
    <w:p w14:paraId="7D639154" w14:textId="3D0551DE" w:rsidR="00AA7397" w:rsidRPr="005B0899" w:rsidRDefault="00AA7397">
      <w:pPr>
        <w:pStyle w:val="ListParagraph"/>
        <w:numPr>
          <w:ilvl w:val="0"/>
          <w:numId w:val="9"/>
        </w:numPr>
        <w:spacing w:line="360" w:lineRule="auto"/>
        <w:jc w:val="both"/>
        <w:rPr>
          <w:ins w:id="1875" w:author="HAMLILI Fatima zohra" w:date="2021-12-09T12:55:00Z"/>
          <w:rFonts w:asciiTheme="majorHAnsi" w:hAnsiTheme="majorHAnsi" w:cstheme="majorHAnsi"/>
          <w:rPrChange w:id="1876" w:author="HAMLILI Fatima zohra" w:date="2022-03-31T15:30:00Z">
            <w:rPr>
              <w:ins w:id="1877" w:author="HAMLILI Fatima zohra" w:date="2021-12-09T12:55:00Z"/>
              <w:rFonts w:ascii="Bahnschrift" w:hAnsi="Bahnschrift" w:cs="Helvetica"/>
            </w:rPr>
          </w:rPrChange>
        </w:rPr>
        <w:pPrChange w:id="1878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879" w:author="HAMLILI Fatima zohra" w:date="2022-03-31T15:30:00Z">
            <w:rPr>
              <w:rFonts w:ascii="Bahnschrift" w:hAnsi="Bahnschrift" w:cs="Helvetica"/>
            </w:rPr>
          </w:rPrChange>
        </w:rPr>
        <w:t xml:space="preserve">Un tableau avec deux colonnes </w:t>
      </w:r>
      <w:r w:rsidRPr="005B0899">
        <w:rPr>
          <w:rFonts w:asciiTheme="majorHAnsi" w:hAnsiTheme="majorHAnsi" w:cstheme="majorHAnsi"/>
          <w:i/>
          <w:iCs/>
          <w:rPrChange w:id="1880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clé</w:t>
      </w:r>
      <w:r w:rsidRPr="005B0899">
        <w:rPr>
          <w:rFonts w:asciiTheme="majorHAnsi" w:hAnsiTheme="majorHAnsi" w:cstheme="majorHAnsi"/>
          <w:rPrChange w:id="1881" w:author="HAMLILI Fatima zohra" w:date="2022-03-31T15:30:00Z">
            <w:rPr>
              <w:rFonts w:ascii="Bahnschrift" w:hAnsi="Bahnschrift" w:cs="Helvetica"/>
            </w:rPr>
          </w:rPrChange>
        </w:rPr>
        <w:t xml:space="preserve"> et </w:t>
      </w:r>
      <w:r w:rsidRPr="005B0899">
        <w:rPr>
          <w:rFonts w:asciiTheme="majorHAnsi" w:hAnsiTheme="majorHAnsi" w:cstheme="majorHAnsi"/>
          <w:i/>
          <w:iCs/>
          <w:rPrChange w:id="1882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Valeur</w:t>
      </w:r>
      <w:r w:rsidRPr="005B0899">
        <w:rPr>
          <w:rFonts w:asciiTheme="majorHAnsi" w:hAnsiTheme="majorHAnsi" w:cstheme="majorHAnsi"/>
          <w:rPrChange w:id="1883" w:author="HAMLILI Fatima zohra" w:date="2022-03-31T15:30:00Z">
            <w:rPr>
              <w:rFonts w:ascii="Bahnschrift" w:hAnsi="Bahnschrift" w:cs="Helvetica"/>
            </w:rPr>
          </w:rPrChange>
        </w:rPr>
        <w:t>.</w:t>
      </w:r>
    </w:p>
    <w:p w14:paraId="102282A6" w14:textId="3A78C56D" w:rsidR="0006031A" w:rsidRPr="005B0899" w:rsidRDefault="0006031A">
      <w:pPr>
        <w:spacing w:line="360" w:lineRule="auto"/>
        <w:jc w:val="both"/>
        <w:rPr>
          <w:rFonts w:asciiTheme="majorHAnsi" w:hAnsiTheme="majorHAnsi" w:cstheme="majorHAnsi"/>
          <w:rPrChange w:id="1884" w:author="HAMLILI Fatima zohra" w:date="2022-03-31T15:30:00Z">
            <w:rPr/>
          </w:rPrChange>
        </w:rPr>
        <w:pPrChange w:id="1885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ins w:id="1886" w:author="HAMLILI Fatima zohra" w:date="2021-12-09T12:55:00Z">
        <w:r w:rsidRPr="005B0899">
          <w:rPr>
            <w:rFonts w:asciiTheme="majorHAnsi" w:hAnsiTheme="majorHAnsi" w:cstheme="majorHAnsi"/>
            <w:noProof/>
            <w:rPrChange w:id="1887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463AC6E1" wp14:editId="19C0D3DF">
              <wp:extent cx="6645910" cy="3088640"/>
              <wp:effectExtent l="19050" t="19050" r="21590" b="16510"/>
              <wp:docPr id="18" name="Picture 6" descr="Graphical user interface, text, application, email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1B5A1A48-6862-4A43-BBC9-8B6E0003A957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Picture 6" descr="Graphical user interface, text, application, email&#10;&#10;Description automatically generated">
                        <a:extLst>
                          <a:ext uri="{FF2B5EF4-FFF2-40B4-BE49-F238E27FC236}">
                            <a16:creationId xmlns:a16="http://schemas.microsoft.com/office/drawing/2014/main" id="{1B5A1A48-6862-4A43-BBC9-8B6E0003A957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3"/>
                      <a:srcRect l="313" t="11806" r="1015" b="6667"/>
                      <a:stretch/>
                    </pic:blipFill>
                    <pic:spPr>
                      <a:xfrm>
                        <a:off x="0" y="0"/>
                        <a:ext cx="6645910" cy="308864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5E7A08D8" w14:textId="2D3CA344" w:rsidR="00F8540B" w:rsidRPr="005B0899" w:rsidRDefault="00F8540B">
      <w:pPr>
        <w:pStyle w:val="Heading4"/>
        <w:numPr>
          <w:ilvl w:val="0"/>
          <w:numId w:val="17"/>
        </w:numPr>
        <w:jc w:val="both"/>
        <w:rPr>
          <w:rFonts w:cstheme="majorHAnsi"/>
          <w:i w:val="0"/>
          <w:iCs w:val="0"/>
          <w:rPrChange w:id="1888" w:author="HAMLILI Fatima zohra" w:date="2022-03-31T15:30:00Z">
            <w:rPr>
              <w:rFonts w:ascii="Bahnschrift" w:hAnsi="Bahnschrift" w:cs="Helvetica"/>
            </w:rPr>
          </w:rPrChange>
        </w:rPr>
        <w:pPrChange w:id="1889" w:author="HAMLILI Fatima zohra" w:date="2021-12-27T10:00:00Z">
          <w:pPr>
            <w:pStyle w:val="Heading4"/>
            <w:numPr>
              <w:numId w:val="17"/>
            </w:numPr>
            <w:ind w:left="720" w:hanging="360"/>
          </w:pPr>
        </w:pPrChange>
      </w:pPr>
      <w:r w:rsidRPr="005B0899">
        <w:rPr>
          <w:rFonts w:cstheme="majorHAnsi"/>
          <w:i w:val="0"/>
          <w:iCs w:val="0"/>
          <w:rPrChange w:id="1890" w:author="HAMLILI Fatima zohra" w:date="2022-03-31T15:30:00Z">
            <w:rPr>
              <w:rFonts w:ascii="Bahnschrift" w:hAnsi="Bahnschrift" w:cs="Helvetica"/>
            </w:rPr>
          </w:rPrChange>
        </w:rPr>
        <w:t>Onglet JMX</w:t>
      </w:r>
    </w:p>
    <w:p w14:paraId="12C041A1" w14:textId="74618093" w:rsidR="00F8540B" w:rsidRPr="005B0899" w:rsidRDefault="00F8540B">
      <w:pPr>
        <w:spacing w:line="360" w:lineRule="auto"/>
        <w:jc w:val="both"/>
        <w:rPr>
          <w:rFonts w:asciiTheme="majorHAnsi" w:hAnsiTheme="majorHAnsi" w:cstheme="majorHAnsi"/>
          <w:rPrChange w:id="1891" w:author="HAMLILI Fatima zohra" w:date="2022-03-31T15:30:00Z">
            <w:rPr>
              <w:rFonts w:ascii="Bahnschrift" w:hAnsi="Bahnschrift" w:cs="Helvetica"/>
            </w:rPr>
          </w:rPrChange>
        </w:rPr>
        <w:pPrChange w:id="1892" w:author="HAMLILI Fatima zohra" w:date="2021-12-27T10:00:00Z">
          <w:pPr>
            <w:spacing w:line="360" w:lineRule="auto"/>
          </w:pPr>
        </w:pPrChange>
      </w:pPr>
      <w:r w:rsidRPr="005B0899">
        <w:rPr>
          <w:rFonts w:asciiTheme="majorHAnsi" w:hAnsiTheme="majorHAnsi" w:cstheme="majorHAnsi"/>
          <w:rPrChange w:id="1893" w:author="HAMLILI Fatima zohra" w:date="2022-03-31T15:30:00Z">
            <w:rPr>
              <w:rFonts w:ascii="Bahnschrift" w:hAnsi="Bahnschrift" w:cs="Helvetica"/>
            </w:rPr>
          </w:rPrChange>
        </w:rPr>
        <w:t xml:space="preserve">Il doit présenter </w:t>
      </w:r>
    </w:p>
    <w:p w14:paraId="5B8E6E6D" w14:textId="7E660410" w:rsidR="00F8540B" w:rsidRPr="005B0899" w:rsidRDefault="00F8540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894" w:author="HAMLILI Fatima zohra" w:date="2022-03-31T15:30:00Z">
            <w:rPr>
              <w:rFonts w:ascii="Bahnschrift" w:hAnsi="Bahnschrift" w:cs="Helvetica"/>
            </w:rPr>
          </w:rPrChange>
        </w:rPr>
        <w:pPrChange w:id="1895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896" w:author="HAMLILI Fatima zohra" w:date="2022-03-31T15:30:00Z">
            <w:rPr>
              <w:rFonts w:ascii="Bahnschrift" w:hAnsi="Bahnschrift" w:cs="Helvetica"/>
            </w:rPr>
          </w:rPrChange>
        </w:rPr>
        <w:t xml:space="preserve">Une liste déroulante </w:t>
      </w:r>
    </w:p>
    <w:p w14:paraId="2AB6E10F" w14:textId="005C4E71" w:rsidR="00F8540B" w:rsidRPr="005B0899" w:rsidRDefault="00F8540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897" w:author="HAMLILI Fatima zohra" w:date="2022-03-31T15:30:00Z">
            <w:rPr>
              <w:rFonts w:ascii="Bahnschrift" w:hAnsi="Bahnschrift" w:cs="Helvetica"/>
            </w:rPr>
          </w:rPrChange>
        </w:rPr>
        <w:pPrChange w:id="1898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899" w:author="HAMLILI Fatima zohra" w:date="2022-03-31T15:30:00Z">
            <w:rPr>
              <w:rFonts w:ascii="Bahnschrift" w:hAnsi="Bahnschrift" w:cs="Helvetica"/>
            </w:rPr>
          </w:rPrChange>
        </w:rPr>
        <w:t xml:space="preserve">Sélectionner </w:t>
      </w:r>
      <w:r w:rsidRPr="005B0899">
        <w:rPr>
          <w:rFonts w:asciiTheme="majorHAnsi" w:hAnsiTheme="majorHAnsi" w:cstheme="majorHAnsi"/>
          <w:i/>
          <w:iCs/>
          <w:rPrChange w:id="1900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java .</w:t>
      </w:r>
      <w:proofErr w:type="spellStart"/>
      <w:r w:rsidRPr="005B0899">
        <w:rPr>
          <w:rFonts w:asciiTheme="majorHAnsi" w:hAnsiTheme="majorHAnsi" w:cstheme="majorHAnsi"/>
          <w:i/>
          <w:iCs/>
          <w:rPrChange w:id="1901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lang</w:t>
      </w:r>
      <w:proofErr w:type="spellEnd"/>
      <w:r w:rsidRPr="005B0899">
        <w:rPr>
          <w:rFonts w:asciiTheme="majorHAnsi" w:hAnsiTheme="majorHAnsi" w:cstheme="majorHAnsi"/>
          <w:i/>
          <w:iCs/>
          <w:rPrChange w:id="1902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 :type=Com</w:t>
      </w:r>
      <w:del w:id="1903" w:author="HAMLILI Fatima zohra" w:date="2021-12-09T12:55:00Z">
        <w:r w:rsidRPr="005B0899" w:rsidDel="0006031A">
          <w:rPr>
            <w:rFonts w:asciiTheme="majorHAnsi" w:hAnsiTheme="majorHAnsi" w:cstheme="majorHAnsi"/>
            <w:i/>
            <w:iCs/>
            <w:rPrChange w:id="1904" w:author="HAMLILI Fatima zohra" w:date="2022-03-31T15:30:00Z">
              <w:rPr>
                <w:rFonts w:ascii="Bahnschrift" w:hAnsi="Bahnschrift" w:cs="Helvetica"/>
                <w:i/>
                <w:iCs/>
              </w:rPr>
            </w:rPrChange>
          </w:rPr>
          <w:delText>ù</w:delText>
        </w:r>
      </w:del>
      <w:r w:rsidRPr="005B0899">
        <w:rPr>
          <w:rFonts w:asciiTheme="majorHAnsi" w:hAnsiTheme="majorHAnsi" w:cstheme="majorHAnsi"/>
          <w:i/>
          <w:iCs/>
          <w:rPrChange w:id="1905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pilation :</w:t>
      </w:r>
      <w:proofErr w:type="spellStart"/>
      <w:r w:rsidRPr="005B0899">
        <w:rPr>
          <w:rFonts w:asciiTheme="majorHAnsi" w:hAnsiTheme="majorHAnsi" w:cstheme="majorHAnsi"/>
          <w:i/>
          <w:iCs/>
          <w:rPrChange w:id="1906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TotalCompilationTime</w:t>
      </w:r>
      <w:proofErr w:type="spellEnd"/>
      <w:r w:rsidRPr="005B0899">
        <w:rPr>
          <w:rFonts w:asciiTheme="majorHAnsi" w:hAnsiTheme="majorHAnsi" w:cstheme="majorHAnsi"/>
          <w:i/>
          <w:iCs/>
          <w:rPrChange w:id="1907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 xml:space="preserve"> </w:t>
      </w:r>
    </w:p>
    <w:p w14:paraId="703A044A" w14:textId="62F3E0BB" w:rsidR="00F8540B" w:rsidRPr="005B0899" w:rsidRDefault="00F8540B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Theme="majorHAnsi" w:hAnsiTheme="majorHAnsi" w:cstheme="majorHAnsi"/>
          <w:rPrChange w:id="1908" w:author="HAMLILI Fatima zohra" w:date="2022-03-31T15:30:00Z">
            <w:rPr>
              <w:rFonts w:ascii="Bahnschrift" w:hAnsi="Bahnschrift" w:cs="Helvetica"/>
            </w:rPr>
          </w:rPrChange>
        </w:rPr>
        <w:pPrChange w:id="1909" w:author="HAMLILI Fatima zohra" w:date="2021-12-27T10:00:00Z">
          <w:pPr>
            <w:pStyle w:val="ListParagraph"/>
            <w:numPr>
              <w:ilvl w:val="1"/>
              <w:numId w:val="9"/>
            </w:numPr>
            <w:spacing w:line="36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1910" w:author="HAMLILI Fatima zohra" w:date="2022-03-31T15:30:00Z">
            <w:rPr>
              <w:rFonts w:ascii="Bahnschrift" w:hAnsi="Bahnschrift" w:cs="Helvetica"/>
            </w:rPr>
          </w:rPrChange>
        </w:rPr>
        <w:t xml:space="preserve">Un graphique s’affiche </w:t>
      </w:r>
    </w:p>
    <w:p w14:paraId="41013E6D" w14:textId="55B1AC6A" w:rsidR="00F8540B" w:rsidRPr="005B0899" w:rsidRDefault="00F8540B">
      <w:pPr>
        <w:pStyle w:val="ListParagraph"/>
        <w:numPr>
          <w:ilvl w:val="1"/>
          <w:numId w:val="9"/>
        </w:numPr>
        <w:spacing w:line="360" w:lineRule="auto"/>
        <w:jc w:val="both"/>
        <w:rPr>
          <w:rFonts w:asciiTheme="majorHAnsi" w:hAnsiTheme="majorHAnsi" w:cstheme="majorHAnsi"/>
          <w:i/>
          <w:iCs/>
          <w:rPrChange w:id="1911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pPrChange w:id="1912" w:author="HAMLILI Fatima zohra" w:date="2021-12-27T10:00:00Z">
          <w:pPr>
            <w:pStyle w:val="ListParagraph"/>
            <w:numPr>
              <w:ilvl w:val="1"/>
              <w:numId w:val="9"/>
            </w:numPr>
            <w:spacing w:line="36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1913" w:author="HAMLILI Fatima zohra" w:date="2022-03-31T15:30:00Z">
            <w:rPr>
              <w:rFonts w:ascii="Bahnschrift" w:hAnsi="Bahnschrift" w:cs="Helvetica"/>
            </w:rPr>
          </w:rPrChange>
        </w:rPr>
        <w:t xml:space="preserve">Cliquer sur chaque onglet </w:t>
      </w:r>
      <w:r w:rsidRPr="005B0899">
        <w:rPr>
          <w:rFonts w:asciiTheme="majorHAnsi" w:hAnsiTheme="majorHAnsi" w:cstheme="majorHAnsi"/>
          <w:i/>
          <w:iCs/>
          <w:rPrChange w:id="1914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Moyenne dans le temps</w:t>
      </w:r>
      <w:r w:rsidRPr="005B0899">
        <w:rPr>
          <w:rFonts w:asciiTheme="majorHAnsi" w:hAnsiTheme="majorHAnsi" w:cstheme="majorHAnsi"/>
          <w:rPrChange w:id="1915" w:author="HAMLILI Fatima zohra" w:date="2022-03-31T15:30:00Z">
            <w:rPr>
              <w:rFonts w:ascii="Bahnschrift" w:hAnsi="Bahnschrift" w:cs="Helvetica"/>
            </w:rPr>
          </w:rPrChange>
        </w:rPr>
        <w:t>,</w:t>
      </w:r>
      <w:r w:rsidRPr="005B0899">
        <w:rPr>
          <w:rFonts w:asciiTheme="majorHAnsi" w:hAnsiTheme="majorHAnsi" w:cstheme="majorHAnsi"/>
          <w:i/>
          <w:iCs/>
          <w:rPrChange w:id="1916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 xml:space="preserve"> Centiles dans le temps</w:t>
      </w:r>
      <w:r w:rsidRPr="005B0899">
        <w:rPr>
          <w:rFonts w:asciiTheme="majorHAnsi" w:hAnsiTheme="majorHAnsi" w:cstheme="majorHAnsi"/>
          <w:rPrChange w:id="1917" w:author="HAMLILI Fatima zohra" w:date="2022-03-31T15:30:00Z">
            <w:rPr>
              <w:rFonts w:ascii="Bahnschrift" w:hAnsi="Bahnschrift" w:cs="Helvetica"/>
            </w:rPr>
          </w:rPrChange>
        </w:rPr>
        <w:t xml:space="preserve"> et </w:t>
      </w:r>
      <w:r w:rsidRPr="005B0899">
        <w:rPr>
          <w:rFonts w:asciiTheme="majorHAnsi" w:hAnsiTheme="majorHAnsi" w:cstheme="majorHAnsi"/>
          <w:i/>
          <w:iCs/>
          <w:rPrChange w:id="1918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 xml:space="preserve">Dérivée dans le temps =&gt; </w:t>
      </w:r>
      <w:r w:rsidRPr="005B0899">
        <w:rPr>
          <w:rFonts w:asciiTheme="majorHAnsi" w:hAnsiTheme="majorHAnsi" w:cstheme="majorHAnsi"/>
          <w:rPrChange w:id="1919" w:author="HAMLILI Fatima zohra" w:date="2022-03-31T15:30:00Z">
            <w:rPr>
              <w:rFonts w:ascii="Bahnschrift" w:hAnsi="Bahnschrift" w:cs="Helvetica"/>
            </w:rPr>
          </w:rPrChange>
        </w:rPr>
        <w:t>le graphique doit se rafraichir à chaque fois</w:t>
      </w:r>
    </w:p>
    <w:p w14:paraId="1C304B75" w14:textId="3B11326F" w:rsidR="00F8540B" w:rsidRPr="005B0899" w:rsidRDefault="00F8540B">
      <w:pPr>
        <w:pStyle w:val="ListParagraph"/>
        <w:numPr>
          <w:ilvl w:val="0"/>
          <w:numId w:val="9"/>
        </w:numPr>
        <w:spacing w:line="360" w:lineRule="auto"/>
        <w:jc w:val="both"/>
        <w:rPr>
          <w:ins w:id="1920" w:author="HAMLILI Fatima zohra" w:date="2021-12-09T12:56:00Z"/>
          <w:rFonts w:asciiTheme="majorHAnsi" w:hAnsiTheme="majorHAnsi" w:cstheme="majorHAnsi"/>
          <w:i/>
          <w:iCs/>
          <w:rPrChange w:id="1921" w:author="HAMLILI Fatima zohra" w:date="2022-03-31T15:30:00Z">
            <w:rPr>
              <w:ins w:id="1922" w:author="HAMLILI Fatima zohra" w:date="2021-12-09T12:56:00Z"/>
              <w:rFonts w:ascii="Bahnschrift" w:hAnsi="Bahnschrift" w:cs="Helvetica"/>
            </w:rPr>
          </w:rPrChange>
        </w:rPr>
        <w:pPrChange w:id="1923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924" w:author="HAMLILI Fatima zohra" w:date="2022-03-31T15:30:00Z">
            <w:rPr>
              <w:rFonts w:ascii="Bahnschrift" w:hAnsi="Bahnschrift" w:cs="Helvetica"/>
            </w:rPr>
          </w:rPrChange>
        </w:rPr>
        <w:t>Zoomer sur une période =&gt; Refaire la même manipulation pour tous les onglets et s’assurer que la nouvelle plage horaire est prise en compte à chaque fois</w:t>
      </w:r>
    </w:p>
    <w:p w14:paraId="1DC8911C" w14:textId="6DA3236D" w:rsidR="0006031A" w:rsidRPr="005B0899" w:rsidRDefault="0006031A">
      <w:pPr>
        <w:spacing w:line="360" w:lineRule="auto"/>
        <w:jc w:val="both"/>
        <w:rPr>
          <w:rFonts w:asciiTheme="majorHAnsi" w:hAnsiTheme="majorHAnsi" w:cstheme="majorHAnsi"/>
          <w:i/>
          <w:iCs/>
          <w:rPrChange w:id="1925" w:author="HAMLILI Fatima zohra" w:date="2022-03-31T15:30:00Z">
            <w:rPr/>
          </w:rPrChange>
        </w:rPr>
        <w:pPrChange w:id="1926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ins w:id="1927" w:author="HAMLILI Fatima zohra" w:date="2021-12-09T12:56:00Z">
        <w:r w:rsidRPr="005B0899">
          <w:rPr>
            <w:rFonts w:asciiTheme="majorHAnsi" w:hAnsiTheme="majorHAnsi" w:cstheme="majorHAnsi"/>
            <w:i/>
            <w:iCs/>
            <w:noProof/>
            <w:rPrChange w:id="1928" w:author="HAMLILI Fatima zohra" w:date="2022-03-31T15:30:00Z">
              <w:rPr>
                <w:rFonts w:ascii="Bahnschrift" w:hAnsi="Bahnschrift" w:cs="Helvetica"/>
                <w:i/>
                <w:iCs/>
                <w:noProof/>
              </w:rPr>
            </w:rPrChange>
          </w:rPr>
          <w:drawing>
            <wp:inline distT="0" distB="0" distL="0" distR="0" wp14:anchorId="2692F8B9" wp14:editId="1398D61E">
              <wp:extent cx="6645910" cy="2768600"/>
              <wp:effectExtent l="19050" t="19050" r="21590" b="12700"/>
              <wp:docPr id="19" name="Picture 8" descr="Graphical user interface, text&#10;&#10;Description automatically generated with medium confidence">
                <a:extLst xmlns:a="http://schemas.openxmlformats.org/drawingml/2006/main">
                  <a:ext uri="{FF2B5EF4-FFF2-40B4-BE49-F238E27FC236}">
                    <a16:creationId xmlns:a16="http://schemas.microsoft.com/office/drawing/2014/main" id="{F79837D4-85EA-4628-B41D-F22162322C5E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Picture 8" descr="Graphical user interface, text&#10;&#10;Description automatically generated with medium confidence">
                        <a:extLst>
                          <a:ext uri="{FF2B5EF4-FFF2-40B4-BE49-F238E27FC236}">
                            <a16:creationId xmlns:a16="http://schemas.microsoft.com/office/drawing/2014/main" id="{F79837D4-85EA-4628-B41D-F22162322C5E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4"/>
                      <a:srcRect t="11806" r="1016" b="14882"/>
                      <a:stretch/>
                    </pic:blipFill>
                    <pic:spPr>
                      <a:xfrm>
                        <a:off x="0" y="0"/>
                        <a:ext cx="6645910" cy="276860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6B12011D" w14:textId="56B7E5BF" w:rsidR="00F8540B" w:rsidRPr="005B0899" w:rsidRDefault="001C1925">
      <w:pPr>
        <w:pStyle w:val="Heading4"/>
        <w:numPr>
          <w:ilvl w:val="0"/>
          <w:numId w:val="17"/>
        </w:numPr>
        <w:jc w:val="both"/>
        <w:rPr>
          <w:rFonts w:cstheme="majorHAnsi"/>
          <w:rPrChange w:id="1929" w:author="HAMLILI Fatima zohra" w:date="2022-03-31T15:30:00Z">
            <w:rPr>
              <w:rFonts w:ascii="Bahnschrift" w:hAnsi="Bahnschrift" w:cs="Helvetica"/>
            </w:rPr>
          </w:rPrChange>
        </w:rPr>
        <w:pPrChange w:id="1930" w:author="HAMLILI Fatima zohra" w:date="2021-12-27T10:00:00Z">
          <w:pPr>
            <w:pStyle w:val="Heading4"/>
            <w:numPr>
              <w:numId w:val="17"/>
            </w:numPr>
            <w:ind w:left="720" w:hanging="360"/>
          </w:pPr>
        </w:pPrChange>
      </w:pPr>
      <w:r w:rsidRPr="005B0899">
        <w:rPr>
          <w:rFonts w:cstheme="majorHAnsi"/>
          <w:rPrChange w:id="1931" w:author="HAMLILI Fatima zohra" w:date="2022-03-31T15:30:00Z">
            <w:rPr>
              <w:rFonts w:ascii="Bahnschrift" w:hAnsi="Bahnschrift" w:cs="Helvetica"/>
            </w:rPr>
          </w:rPrChange>
        </w:rPr>
        <w:t>Onglet Système</w:t>
      </w:r>
    </w:p>
    <w:p w14:paraId="048B4DA0" w14:textId="0BCF6D0A" w:rsidR="001C1925" w:rsidRPr="005B0899" w:rsidRDefault="001C1925">
      <w:pPr>
        <w:spacing w:line="360" w:lineRule="auto"/>
        <w:jc w:val="both"/>
        <w:rPr>
          <w:rFonts w:asciiTheme="majorHAnsi" w:hAnsiTheme="majorHAnsi" w:cstheme="majorHAnsi"/>
          <w:rPrChange w:id="1932" w:author="HAMLILI Fatima zohra" w:date="2022-03-31T15:30:00Z">
            <w:rPr>
              <w:rFonts w:ascii="Bahnschrift" w:hAnsi="Bahnschrift" w:cs="Helvetica"/>
            </w:rPr>
          </w:rPrChange>
        </w:rPr>
        <w:pPrChange w:id="1933" w:author="HAMLILI Fatima zohra" w:date="2021-12-27T10:00:00Z">
          <w:pPr>
            <w:spacing w:line="360" w:lineRule="auto"/>
          </w:pPr>
        </w:pPrChange>
      </w:pPr>
      <w:r w:rsidRPr="005B0899">
        <w:rPr>
          <w:rFonts w:asciiTheme="majorHAnsi" w:hAnsiTheme="majorHAnsi" w:cstheme="majorHAnsi"/>
          <w:rPrChange w:id="1934" w:author="HAMLILI Fatima zohra" w:date="2022-03-31T15:30:00Z">
            <w:rPr>
              <w:rFonts w:ascii="Bahnschrift" w:hAnsi="Bahnschrift" w:cs="Helvetica"/>
            </w:rPr>
          </w:rPrChange>
        </w:rPr>
        <w:t xml:space="preserve">Il doit présenter deux graphiques </w:t>
      </w:r>
    </w:p>
    <w:p w14:paraId="2F96E2AA" w14:textId="76CAF7BB" w:rsidR="001C1925" w:rsidRPr="005B0899" w:rsidRDefault="001C1925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935" w:author="HAMLILI Fatima zohra" w:date="2022-03-31T15:30:00Z">
            <w:rPr>
              <w:rFonts w:ascii="Bahnschrift" w:hAnsi="Bahnschrift" w:cs="Helvetica"/>
            </w:rPr>
          </w:rPrChange>
        </w:rPr>
        <w:pPrChange w:id="1936" w:author="HAMLILI Fatima zohra" w:date="2021-12-27T10:00:00Z">
          <w:pPr>
            <w:pStyle w:val="ListParagraph"/>
            <w:numPr>
              <w:numId w:val="9"/>
            </w:numPr>
            <w:spacing w:line="36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937" w:author="HAMLILI Fatima zohra" w:date="2022-03-31T15:30:00Z">
            <w:rPr>
              <w:rFonts w:ascii="Bahnschrift" w:hAnsi="Bahnschrift" w:cs="Helvetica"/>
            </w:rPr>
          </w:rPrChange>
        </w:rPr>
        <w:t>CHARGE et STOCKAGE</w:t>
      </w:r>
    </w:p>
    <w:p w14:paraId="638EB8AB" w14:textId="1D20256E" w:rsidR="001C1925" w:rsidRPr="005B0899" w:rsidRDefault="001C1925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ajorHAnsi" w:hAnsiTheme="majorHAnsi" w:cstheme="majorHAnsi"/>
          <w:rPrChange w:id="1938" w:author="HAMLILI Fatima zohra" w:date="2022-03-31T15:30:00Z">
            <w:rPr>
              <w:rFonts w:ascii="Bahnschrift" w:hAnsi="Bahnschrift" w:cs="Helvetica"/>
            </w:rPr>
          </w:rPrChange>
        </w:rPr>
        <w:pPrChange w:id="1939" w:author="HAMLILI Fatima zohra" w:date="2021-12-28T11:24:00Z">
          <w:pPr>
            <w:pStyle w:val="ListParagraph"/>
            <w:numPr>
              <w:ilvl w:val="1"/>
              <w:numId w:val="9"/>
            </w:numPr>
            <w:spacing w:line="36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1940" w:author="HAMLILI Fatima zohra" w:date="2022-03-31T15:30:00Z">
            <w:rPr>
              <w:rFonts w:ascii="Bahnschrift" w:hAnsi="Bahnschrift" w:cs="Helvetica"/>
            </w:rPr>
          </w:rPrChange>
        </w:rPr>
        <w:t>Ces deux graphiques couvrent tout le temps de fonctionnement de l’application monitorée</w:t>
      </w:r>
    </w:p>
    <w:p w14:paraId="7548BFD4" w14:textId="1D5F7590" w:rsidR="00E53C0E" w:rsidRPr="005B0899" w:rsidRDefault="00E53C0E">
      <w:pPr>
        <w:pStyle w:val="ListParagraph"/>
        <w:numPr>
          <w:ilvl w:val="1"/>
          <w:numId w:val="9"/>
        </w:numPr>
        <w:spacing w:line="360" w:lineRule="auto"/>
        <w:jc w:val="both"/>
        <w:rPr>
          <w:ins w:id="1941" w:author="HAMLILI Fatima zohra" w:date="2021-12-09T12:56:00Z"/>
          <w:rFonts w:asciiTheme="majorHAnsi" w:hAnsiTheme="majorHAnsi" w:cstheme="majorHAnsi"/>
          <w:rPrChange w:id="1942" w:author="HAMLILI Fatima zohra" w:date="2022-03-31T15:30:00Z">
            <w:rPr>
              <w:ins w:id="1943" w:author="HAMLILI Fatima zohra" w:date="2021-12-09T12:56:00Z"/>
              <w:rFonts w:ascii="Bahnschrift" w:hAnsi="Bahnschrift" w:cs="Helvetica"/>
            </w:rPr>
          </w:rPrChange>
        </w:rPr>
        <w:pPrChange w:id="1944" w:author="HAMLILI Fatima zohra" w:date="2021-12-27T10:00:00Z">
          <w:pPr>
            <w:pStyle w:val="ListParagraph"/>
            <w:numPr>
              <w:ilvl w:val="1"/>
              <w:numId w:val="9"/>
            </w:numPr>
            <w:spacing w:line="36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1945" w:author="HAMLILI Fatima zohra" w:date="2022-03-31T15:30:00Z">
            <w:rPr>
              <w:rFonts w:ascii="Bahnschrift" w:hAnsi="Bahnschrift" w:cs="Helvetica"/>
            </w:rPr>
          </w:rPrChange>
        </w:rPr>
        <w:t>Zoomer sur une période =&gt; les courbes doivent se rafraichir et prendre e</w:t>
      </w:r>
      <w:ins w:id="1946" w:author="HAMLILI Fatima zohra" w:date="2021-12-28T11:25:00Z">
        <w:r w:rsidR="00205707" w:rsidRPr="005B0899">
          <w:rPr>
            <w:rFonts w:asciiTheme="majorHAnsi" w:hAnsiTheme="majorHAnsi" w:cstheme="majorHAnsi"/>
            <w:rPrChange w:id="1947" w:author="HAMLILI Fatima zohra" w:date="2022-03-31T15:30:00Z">
              <w:rPr>
                <w:rFonts w:ascii="Bahnschrift" w:hAnsi="Bahnschrift" w:cs="Helvetica"/>
              </w:rPr>
            </w:rPrChange>
          </w:rPr>
          <w:t>n</w:t>
        </w:r>
      </w:ins>
      <w:r w:rsidRPr="005B0899">
        <w:rPr>
          <w:rFonts w:asciiTheme="majorHAnsi" w:hAnsiTheme="majorHAnsi" w:cstheme="majorHAnsi"/>
          <w:rPrChange w:id="1948" w:author="HAMLILI Fatima zohra" w:date="2022-03-31T15:30:00Z">
            <w:rPr>
              <w:rFonts w:ascii="Bahnschrift" w:hAnsi="Bahnschrift" w:cs="Helvetica"/>
            </w:rPr>
          </w:rPrChange>
        </w:rPr>
        <w:t xml:space="preserve"> compte </w:t>
      </w:r>
      <w:ins w:id="1949" w:author="HAMLILI Fatima zohra" w:date="2021-12-28T11:25:00Z">
        <w:r w:rsidR="00205707" w:rsidRPr="005B0899">
          <w:rPr>
            <w:rFonts w:asciiTheme="majorHAnsi" w:hAnsiTheme="majorHAnsi" w:cstheme="majorHAnsi"/>
            <w:rPrChange w:id="1950" w:author="HAMLILI Fatima zohra" w:date="2022-03-31T15:30:00Z">
              <w:rPr>
                <w:rFonts w:ascii="Bahnschrift" w:hAnsi="Bahnschrift" w:cs="Helvetica"/>
              </w:rPr>
            </w:rPrChange>
          </w:rPr>
          <w:t>la période sélectionnée.</w:t>
        </w:r>
      </w:ins>
      <w:del w:id="1951" w:author="HAMLILI Fatima zohra" w:date="2021-12-28T11:25:00Z">
        <w:r w:rsidRPr="005B0899" w:rsidDel="00205707">
          <w:rPr>
            <w:rFonts w:asciiTheme="majorHAnsi" w:hAnsiTheme="majorHAnsi" w:cstheme="majorHAnsi"/>
            <w:rPrChange w:id="1952" w:author="HAMLILI Fatima zohra" w:date="2022-03-31T15:30:00Z">
              <w:rPr>
                <w:rFonts w:ascii="Bahnschrift" w:hAnsi="Bahnschrift" w:cs="Helvetica"/>
              </w:rPr>
            </w:rPrChange>
          </w:rPr>
          <w:delText>cette plage horaire</w:delText>
        </w:r>
      </w:del>
    </w:p>
    <w:p w14:paraId="70050B9B" w14:textId="0AC7CE24" w:rsidR="0006031A" w:rsidRPr="005B0899" w:rsidRDefault="0006031A">
      <w:pPr>
        <w:spacing w:line="360" w:lineRule="auto"/>
        <w:jc w:val="both"/>
        <w:rPr>
          <w:rFonts w:asciiTheme="majorHAnsi" w:hAnsiTheme="majorHAnsi" w:cstheme="majorHAnsi"/>
          <w:rPrChange w:id="1953" w:author="HAMLILI Fatima zohra" w:date="2022-03-31T15:30:00Z">
            <w:rPr/>
          </w:rPrChange>
        </w:rPr>
        <w:pPrChange w:id="1954" w:author="HAMLILI Fatima zohra" w:date="2021-12-27T10:00:00Z">
          <w:pPr>
            <w:pStyle w:val="ListParagraph"/>
            <w:numPr>
              <w:ilvl w:val="1"/>
              <w:numId w:val="9"/>
            </w:numPr>
            <w:spacing w:line="360" w:lineRule="auto"/>
            <w:ind w:left="1440" w:hanging="720"/>
          </w:pPr>
        </w:pPrChange>
      </w:pPr>
      <w:ins w:id="1955" w:author="HAMLILI Fatima zohra" w:date="2021-12-09T12:57:00Z">
        <w:r w:rsidRPr="005B0899">
          <w:rPr>
            <w:rFonts w:asciiTheme="majorHAnsi" w:hAnsiTheme="majorHAnsi" w:cstheme="majorHAnsi"/>
            <w:noProof/>
            <w:rPrChange w:id="1956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2E3BE39E" wp14:editId="1D425EC2">
              <wp:extent cx="6645910" cy="2320290"/>
              <wp:effectExtent l="19050" t="19050" r="21590" b="22860"/>
              <wp:docPr id="20" name="Picture 2" descr="Calendar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F4B9BD0C-5098-46D3-B017-E07234D14515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Picture 2" descr="Calendar&#10;&#10;Description automatically generated">
                        <a:extLst>
                          <a:ext uri="{FF2B5EF4-FFF2-40B4-BE49-F238E27FC236}">
                            <a16:creationId xmlns:a16="http://schemas.microsoft.com/office/drawing/2014/main" id="{F4B9BD0C-5098-46D3-B017-E07234D14515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5"/>
                      <a:srcRect t="12083" r="1328" b="26667"/>
                      <a:stretch/>
                    </pic:blipFill>
                    <pic:spPr>
                      <a:xfrm>
                        <a:off x="0" y="0"/>
                        <a:ext cx="6645910" cy="232029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2CB5FAE7" w14:textId="43686542" w:rsidR="00CB1131" w:rsidRPr="005B0899" w:rsidRDefault="00CB1131">
      <w:pPr>
        <w:pStyle w:val="Heading4"/>
        <w:numPr>
          <w:ilvl w:val="0"/>
          <w:numId w:val="17"/>
        </w:numPr>
        <w:jc w:val="both"/>
        <w:rPr>
          <w:rFonts w:cstheme="majorHAnsi"/>
          <w:rPrChange w:id="1957" w:author="HAMLILI Fatima zohra" w:date="2022-03-31T15:30:00Z">
            <w:rPr>
              <w:rFonts w:ascii="Bahnschrift" w:hAnsi="Bahnschrift" w:cs="Helvetica"/>
            </w:rPr>
          </w:rPrChange>
        </w:rPr>
        <w:pPrChange w:id="1958" w:author="HAMLILI Fatima zohra" w:date="2021-12-27T10:00:00Z">
          <w:pPr>
            <w:pStyle w:val="Heading4"/>
            <w:numPr>
              <w:numId w:val="17"/>
            </w:numPr>
            <w:ind w:left="720" w:hanging="360"/>
          </w:pPr>
        </w:pPrChange>
      </w:pPr>
      <w:r w:rsidRPr="005B0899">
        <w:rPr>
          <w:rFonts w:cstheme="majorHAnsi"/>
          <w:rPrChange w:id="1959" w:author="HAMLILI Fatima zohra" w:date="2022-03-31T15:30:00Z">
            <w:rPr>
              <w:rFonts w:ascii="Bahnschrift" w:hAnsi="Bahnschrift" w:cs="Helvetica"/>
            </w:rPr>
          </w:rPrChange>
        </w:rPr>
        <w:t>Onglet Composant</w:t>
      </w:r>
    </w:p>
    <w:p w14:paraId="5D6DD84D" w14:textId="481FE411" w:rsidR="00CB1131" w:rsidRPr="005B0899" w:rsidRDefault="00205707">
      <w:pPr>
        <w:spacing w:line="240" w:lineRule="auto"/>
        <w:jc w:val="both"/>
        <w:rPr>
          <w:ins w:id="1960" w:author="HAMLILI Fatima zohra" w:date="2021-12-09T12:58:00Z"/>
          <w:rFonts w:asciiTheme="majorHAnsi" w:hAnsiTheme="majorHAnsi" w:cstheme="majorHAnsi"/>
          <w:rPrChange w:id="1961" w:author="HAMLILI Fatima zohra" w:date="2022-03-31T15:30:00Z">
            <w:rPr>
              <w:ins w:id="1962" w:author="HAMLILI Fatima zohra" w:date="2021-12-09T12:58:00Z"/>
              <w:rFonts w:ascii="Bahnschrift" w:hAnsi="Bahnschrift" w:cs="Helvetica"/>
            </w:rPr>
          </w:rPrChange>
        </w:rPr>
        <w:pPrChange w:id="1963" w:author="HAMLILI Fatima zohra" w:date="2021-12-27T10:00:00Z">
          <w:pPr>
            <w:spacing w:line="240" w:lineRule="auto"/>
          </w:pPr>
        </w:pPrChange>
      </w:pPr>
      <w:ins w:id="1964" w:author="HAMLILI Fatima zohra" w:date="2021-12-28T11:26:00Z">
        <w:r w:rsidRPr="005B0899">
          <w:rPr>
            <w:rFonts w:asciiTheme="majorHAnsi" w:hAnsiTheme="majorHAnsi" w:cstheme="majorHAnsi"/>
            <w:rPrChange w:id="1965" w:author="HAMLILI Fatima zohra" w:date="2022-03-31T15:30:00Z">
              <w:rPr>
                <w:rFonts w:ascii="Bahnschrift" w:hAnsi="Bahnschrift" w:cs="Helvetica"/>
              </w:rPr>
            </w:rPrChange>
          </w:rPr>
          <w:t>Cet onglet p</w:t>
        </w:r>
      </w:ins>
      <w:del w:id="1966" w:author="HAMLILI Fatima zohra" w:date="2021-12-28T11:26:00Z">
        <w:r w:rsidR="00CB1131" w:rsidRPr="005B0899" w:rsidDel="00205707">
          <w:rPr>
            <w:rFonts w:asciiTheme="majorHAnsi" w:hAnsiTheme="majorHAnsi" w:cstheme="majorHAnsi"/>
            <w:rPrChange w:id="1967" w:author="HAMLILI Fatima zohra" w:date="2022-03-31T15:30:00Z">
              <w:rPr>
                <w:rFonts w:ascii="Bahnschrift" w:hAnsi="Bahnschrift" w:cs="Helvetica"/>
              </w:rPr>
            </w:rPrChange>
          </w:rPr>
          <w:delText>P</w:delText>
        </w:r>
      </w:del>
      <w:r w:rsidR="00CB1131" w:rsidRPr="005B0899">
        <w:rPr>
          <w:rFonts w:asciiTheme="majorHAnsi" w:hAnsiTheme="majorHAnsi" w:cstheme="majorHAnsi"/>
          <w:rPrChange w:id="1968" w:author="HAMLILI Fatima zohra" w:date="2022-03-31T15:30:00Z">
            <w:rPr>
              <w:rFonts w:ascii="Bahnschrift" w:hAnsi="Bahnschrift" w:cs="Helvetica"/>
            </w:rPr>
          </w:rPrChange>
        </w:rPr>
        <w:t xml:space="preserve">résente un tableau avec les Nom, Version, SHA1 et Nom Fichier qui présente au moins une ligne avec le nom du </w:t>
      </w:r>
      <w:ins w:id="1969" w:author="HAMLILI Fatima zohra" w:date="2021-12-28T11:27:00Z">
        <w:r w:rsidRPr="005B0899">
          <w:rPr>
            <w:rFonts w:asciiTheme="majorHAnsi" w:hAnsiTheme="majorHAnsi" w:cstheme="majorHAnsi"/>
            <w:rPrChange w:id="1970" w:author="HAMLILI Fatima zohra" w:date="2022-03-31T15:30:00Z">
              <w:rPr>
                <w:rFonts w:ascii="Bahnschrift" w:hAnsi="Bahnschrift" w:cs="Helvetica"/>
              </w:rPr>
            </w:rPrChange>
          </w:rPr>
          <w:t>binaire utilisé pour exécuter l’application monitorée.</w:t>
        </w:r>
      </w:ins>
      <w:del w:id="1971" w:author="HAMLILI Fatima zohra" w:date="2021-12-28T11:27:00Z">
        <w:r w:rsidR="00CB1131" w:rsidRPr="005B0899" w:rsidDel="00205707">
          <w:rPr>
            <w:rFonts w:asciiTheme="majorHAnsi" w:hAnsiTheme="majorHAnsi" w:cstheme="majorHAnsi"/>
            <w:rPrChange w:id="1972" w:author="HAMLILI Fatima zohra" w:date="2022-03-31T15:30:00Z">
              <w:rPr>
                <w:rFonts w:ascii="Bahnschrift" w:hAnsi="Bahnschrift" w:cs="Helvetica"/>
              </w:rPr>
            </w:rPrChange>
          </w:rPr>
          <w:delText>jar</w:delText>
        </w:r>
      </w:del>
    </w:p>
    <w:p w14:paraId="1ACF007F" w14:textId="6398F8BE" w:rsidR="0006031A" w:rsidRPr="005B0899" w:rsidRDefault="0006031A">
      <w:pPr>
        <w:spacing w:line="240" w:lineRule="auto"/>
        <w:jc w:val="both"/>
        <w:rPr>
          <w:rFonts w:asciiTheme="majorHAnsi" w:hAnsiTheme="majorHAnsi" w:cstheme="majorHAnsi"/>
          <w:rPrChange w:id="1973" w:author="HAMLILI Fatima zohra" w:date="2022-03-31T15:30:00Z">
            <w:rPr>
              <w:rFonts w:ascii="Bahnschrift" w:hAnsi="Bahnschrift" w:cs="Helvetica"/>
            </w:rPr>
          </w:rPrChange>
        </w:rPr>
        <w:pPrChange w:id="1974" w:author="HAMLILI Fatima zohra" w:date="2021-12-27T10:00:00Z">
          <w:pPr>
            <w:spacing w:line="240" w:lineRule="auto"/>
          </w:pPr>
        </w:pPrChange>
      </w:pPr>
      <w:ins w:id="1975" w:author="HAMLILI Fatima zohra" w:date="2021-12-09T12:58:00Z">
        <w:r w:rsidRPr="005B0899">
          <w:rPr>
            <w:rFonts w:asciiTheme="majorHAnsi" w:hAnsiTheme="majorHAnsi" w:cstheme="majorHAnsi"/>
            <w:noProof/>
            <w:rPrChange w:id="1976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7E8B86BB" wp14:editId="088B412D">
              <wp:extent cx="6645910" cy="1915160"/>
              <wp:effectExtent l="0" t="0" r="2540" b="8890"/>
              <wp:docPr id="22" name="Picture 4" descr="Graphical user interface, text, email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5314220C-2AB2-4E66-9227-F21A0362684A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Picture 4" descr="Graphical user interface, text, email&#10;&#10;Description automatically generated">
                        <a:extLst>
                          <a:ext uri="{FF2B5EF4-FFF2-40B4-BE49-F238E27FC236}">
                            <a16:creationId xmlns:a16="http://schemas.microsoft.com/office/drawing/2014/main" id="{5314220C-2AB2-4E66-9227-F21A0362684A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6"/>
                      <a:srcRect t="12083" r="1328" b="37361"/>
                      <a:stretch/>
                    </pic:blipFill>
                    <pic:spPr>
                      <a:xfrm>
                        <a:off x="0" y="0"/>
                        <a:ext cx="6645910" cy="1915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58BA717" w14:textId="4D41618E" w:rsidR="00971E70" w:rsidRPr="005B0899" w:rsidRDefault="00E53C0E">
      <w:pPr>
        <w:pStyle w:val="Heading4"/>
        <w:numPr>
          <w:ilvl w:val="0"/>
          <w:numId w:val="17"/>
        </w:numPr>
        <w:jc w:val="both"/>
        <w:rPr>
          <w:rFonts w:cstheme="majorHAnsi"/>
          <w:rPrChange w:id="1977" w:author="HAMLILI Fatima zohra" w:date="2022-03-31T15:30:00Z">
            <w:rPr>
              <w:rFonts w:ascii="Bahnschrift" w:hAnsi="Bahnschrift" w:cs="Helvetica"/>
            </w:rPr>
          </w:rPrChange>
        </w:rPr>
        <w:pPrChange w:id="1978" w:author="HAMLILI Fatima zohra" w:date="2021-12-27T10:00:00Z">
          <w:pPr>
            <w:pStyle w:val="Heading4"/>
            <w:numPr>
              <w:numId w:val="17"/>
            </w:numPr>
            <w:ind w:left="720" w:hanging="360"/>
          </w:pPr>
        </w:pPrChange>
      </w:pPr>
      <w:r w:rsidRPr="005B0899">
        <w:rPr>
          <w:rFonts w:cstheme="majorHAnsi"/>
          <w:rPrChange w:id="1979" w:author="HAMLILI Fatima zohra" w:date="2022-03-31T15:30:00Z">
            <w:rPr>
              <w:rFonts w:ascii="Bahnschrift" w:hAnsi="Bahnschrift" w:cs="Helvetica"/>
            </w:rPr>
          </w:rPrChange>
        </w:rPr>
        <w:t>Onglet JVM</w:t>
      </w:r>
    </w:p>
    <w:p w14:paraId="21605762" w14:textId="3C77C420" w:rsidR="00E53C0E" w:rsidRPr="005B0899" w:rsidRDefault="00E53C0E">
      <w:pPr>
        <w:spacing w:line="240" w:lineRule="auto"/>
        <w:jc w:val="both"/>
        <w:rPr>
          <w:rFonts w:asciiTheme="majorHAnsi" w:hAnsiTheme="majorHAnsi" w:cstheme="majorHAnsi"/>
          <w:rPrChange w:id="1980" w:author="HAMLILI Fatima zohra" w:date="2022-03-31T15:30:00Z">
            <w:rPr>
              <w:rFonts w:ascii="Bahnschrift" w:hAnsi="Bahnschrift" w:cs="Helvetica"/>
            </w:rPr>
          </w:rPrChange>
        </w:rPr>
        <w:pPrChange w:id="1981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rPrChange w:id="1982" w:author="HAMLILI Fatima zohra" w:date="2022-03-31T15:30:00Z">
            <w:rPr>
              <w:rFonts w:ascii="Bahnschrift" w:hAnsi="Bahnschrift" w:cs="Helvetica"/>
            </w:rPr>
          </w:rPrChange>
        </w:rPr>
        <w:t xml:space="preserve">Il doit contenir 5 blocs </w:t>
      </w:r>
    </w:p>
    <w:p w14:paraId="59ABE4C7" w14:textId="3778C1DA" w:rsidR="00E53C0E" w:rsidRPr="005B0899" w:rsidRDefault="00E53C0E">
      <w:pPr>
        <w:pStyle w:val="ListParagraph"/>
        <w:numPr>
          <w:ilvl w:val="0"/>
          <w:numId w:val="9"/>
        </w:numPr>
        <w:spacing w:line="240" w:lineRule="auto"/>
        <w:jc w:val="both"/>
        <w:rPr>
          <w:ins w:id="1983" w:author="HAMLILI Fatima zohra" w:date="2021-12-09T12:59:00Z"/>
          <w:rFonts w:asciiTheme="majorHAnsi" w:hAnsiTheme="majorHAnsi" w:cstheme="majorHAnsi"/>
          <w:rPrChange w:id="1984" w:author="HAMLILI Fatima zohra" w:date="2022-03-31T15:30:00Z">
            <w:rPr>
              <w:ins w:id="1985" w:author="HAMLILI Fatima zohra" w:date="2021-12-09T12:59:00Z"/>
              <w:rFonts w:ascii="Bahnschrift" w:hAnsi="Bahnschrift" w:cs="Helvetica"/>
            </w:rPr>
          </w:rPrChange>
        </w:rPr>
        <w:pPrChange w:id="1986" w:author="HAMLILI Fatima zohra" w:date="2021-12-27T10:00:00Z">
          <w:pPr>
            <w:pStyle w:val="ListParagraph"/>
            <w:numPr>
              <w:numId w:val="9"/>
            </w:numPr>
            <w:spacing w:line="24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987" w:author="HAMLILI Fatima zohra" w:date="2022-03-31T15:30:00Z">
            <w:rPr>
              <w:rFonts w:ascii="Bahnschrift" w:hAnsi="Bahnschrift" w:cs="Helvetica"/>
            </w:rPr>
          </w:rPrChange>
        </w:rPr>
        <w:t>HEAP MEMORY avec les graph</w:t>
      </w:r>
      <w:r w:rsidR="00BA7C9E" w:rsidRPr="005B0899">
        <w:rPr>
          <w:rFonts w:asciiTheme="majorHAnsi" w:hAnsiTheme="majorHAnsi" w:cstheme="majorHAnsi"/>
          <w:rPrChange w:id="1988" w:author="HAMLILI Fatima zohra" w:date="2022-03-31T15:30:00Z">
            <w:rPr>
              <w:rFonts w:ascii="Bahnschrift" w:hAnsi="Bahnschrift" w:cs="Helvetica"/>
            </w:rPr>
          </w:rPrChange>
        </w:rPr>
        <w:t>iques</w:t>
      </w:r>
      <w:r w:rsidRPr="005B0899">
        <w:rPr>
          <w:rFonts w:asciiTheme="majorHAnsi" w:hAnsiTheme="majorHAnsi" w:cstheme="majorHAnsi"/>
          <w:rPrChange w:id="1989" w:author="HAMLILI Fatima zohra" w:date="2022-03-31T15:30:00Z">
            <w:rPr>
              <w:rFonts w:ascii="Bahnschrift" w:hAnsi="Bahnschrift" w:cs="Helvetica"/>
            </w:rPr>
          </w:rPrChange>
        </w:rPr>
        <w:t xml:space="preserve"> TOTAL HEAP, </w:t>
      </w:r>
      <w:r w:rsidR="00BA7C9E" w:rsidRPr="005B0899">
        <w:rPr>
          <w:rFonts w:asciiTheme="majorHAnsi" w:hAnsiTheme="majorHAnsi" w:cstheme="majorHAnsi"/>
          <w:rPrChange w:id="1990" w:author="HAMLILI Fatima zohra" w:date="2022-03-31T15:30:00Z">
            <w:rPr>
              <w:rFonts w:ascii="Bahnschrift" w:hAnsi="Bahnschrift" w:cs="Helvetica"/>
            </w:rPr>
          </w:rPrChange>
        </w:rPr>
        <w:t>PS EDEN SPACE, PS SURVIVOR SPACE et PS OLD GEN qui couvrent tout le temps de fonctionnement de l’application monitorée.</w:t>
      </w:r>
    </w:p>
    <w:p w14:paraId="2EB1A7A8" w14:textId="269B18C8" w:rsidR="00480457" w:rsidRPr="005B0899" w:rsidRDefault="00480457">
      <w:pPr>
        <w:spacing w:line="240" w:lineRule="auto"/>
        <w:jc w:val="both"/>
        <w:rPr>
          <w:rFonts w:asciiTheme="majorHAnsi" w:hAnsiTheme="majorHAnsi" w:cstheme="majorHAnsi"/>
          <w:rPrChange w:id="1991" w:author="HAMLILI Fatima zohra" w:date="2022-03-31T15:30:00Z">
            <w:rPr/>
          </w:rPrChange>
        </w:rPr>
        <w:pPrChange w:id="1992" w:author="HAMLILI Fatima zohra" w:date="2021-12-27T10:00:00Z">
          <w:pPr>
            <w:pStyle w:val="ListParagraph"/>
            <w:numPr>
              <w:numId w:val="9"/>
            </w:numPr>
            <w:spacing w:line="240" w:lineRule="auto"/>
            <w:ind w:hanging="360"/>
          </w:pPr>
        </w:pPrChange>
      </w:pPr>
      <w:ins w:id="1993" w:author="HAMLILI Fatima zohra" w:date="2021-12-09T12:59:00Z">
        <w:r w:rsidRPr="005B0899">
          <w:rPr>
            <w:rFonts w:asciiTheme="majorHAnsi" w:hAnsiTheme="majorHAnsi" w:cstheme="majorHAnsi"/>
            <w:noProof/>
            <w:rPrChange w:id="1994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27126675" wp14:editId="7F5BD0E4">
              <wp:extent cx="6645910" cy="2967990"/>
              <wp:effectExtent l="19050" t="19050" r="21590" b="22860"/>
              <wp:docPr id="23" name="Picture 6" descr="Calendar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C55AA84D-1A2A-4828-9E0B-DC60DD39F578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Picture 6" descr="Calendar&#10;&#10;Description automatically generated">
                        <a:extLst>
                          <a:ext uri="{FF2B5EF4-FFF2-40B4-BE49-F238E27FC236}">
                            <a16:creationId xmlns:a16="http://schemas.microsoft.com/office/drawing/2014/main" id="{C55AA84D-1A2A-4828-9E0B-DC60DD39F578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7"/>
                      <a:srcRect t="12083" r="1328" b="9583"/>
                      <a:stretch/>
                    </pic:blipFill>
                    <pic:spPr>
                      <a:xfrm>
                        <a:off x="0" y="0"/>
                        <a:ext cx="6645910" cy="296799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6D23E902" w14:textId="60AF8387" w:rsidR="00BA7C9E" w:rsidRPr="005B0899" w:rsidRDefault="00BA7C9E">
      <w:pPr>
        <w:pStyle w:val="ListParagraph"/>
        <w:numPr>
          <w:ilvl w:val="0"/>
          <w:numId w:val="9"/>
        </w:numPr>
        <w:spacing w:line="240" w:lineRule="auto"/>
        <w:jc w:val="both"/>
        <w:rPr>
          <w:ins w:id="1995" w:author="HAMLILI Fatima zohra" w:date="2021-12-09T13:00:00Z"/>
          <w:rFonts w:asciiTheme="majorHAnsi" w:hAnsiTheme="majorHAnsi" w:cstheme="majorHAnsi"/>
          <w:rPrChange w:id="1996" w:author="HAMLILI Fatima zohra" w:date="2022-03-31T15:30:00Z">
            <w:rPr>
              <w:ins w:id="1997" w:author="HAMLILI Fatima zohra" w:date="2021-12-09T13:00:00Z"/>
              <w:rFonts w:ascii="Bahnschrift" w:hAnsi="Bahnschrift" w:cs="Helvetica"/>
            </w:rPr>
          </w:rPrChange>
        </w:rPr>
        <w:pPrChange w:id="1998" w:author="HAMLILI Fatima zohra" w:date="2021-12-27T10:00:00Z">
          <w:pPr>
            <w:pStyle w:val="ListParagraph"/>
            <w:numPr>
              <w:numId w:val="9"/>
            </w:numPr>
            <w:spacing w:line="24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1999" w:author="HAMLILI Fatima zohra" w:date="2022-03-31T15:30:00Z">
            <w:rPr>
              <w:rFonts w:ascii="Bahnschrift" w:hAnsi="Bahnschrift" w:cs="Helvetica"/>
            </w:rPr>
          </w:rPrChange>
        </w:rPr>
        <w:t>OFF HEAP MEMORY avec les graphiques COMPRESSED CLASS SPACE, CODE CACHE, METASPACE, TOTAL OFF HEAP qui couvrent</w:t>
      </w:r>
      <w:ins w:id="2000" w:author="HAMLILI Fatima zohra" w:date="2021-12-28T11:29:00Z">
        <w:r w:rsidR="00205707" w:rsidRPr="005B0899">
          <w:rPr>
            <w:rFonts w:asciiTheme="majorHAnsi" w:hAnsiTheme="majorHAnsi" w:cstheme="majorHAnsi"/>
            <w:rPrChange w:id="2001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</w:t>
        </w:r>
      </w:ins>
      <w:del w:id="2002" w:author="HAMLILI Fatima zohra" w:date="2021-12-28T11:29:00Z">
        <w:r w:rsidRPr="005B0899" w:rsidDel="00205707">
          <w:rPr>
            <w:rFonts w:asciiTheme="majorHAnsi" w:hAnsiTheme="majorHAnsi" w:cstheme="majorHAnsi"/>
            <w:rPrChange w:id="2003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 tout </w:delText>
        </w:r>
      </w:del>
      <w:r w:rsidRPr="005B0899">
        <w:rPr>
          <w:rFonts w:asciiTheme="majorHAnsi" w:hAnsiTheme="majorHAnsi" w:cstheme="majorHAnsi"/>
          <w:rPrChange w:id="2004" w:author="HAMLILI Fatima zohra" w:date="2022-03-31T15:30:00Z">
            <w:rPr>
              <w:rFonts w:ascii="Bahnschrift" w:hAnsi="Bahnschrift" w:cs="Helvetica"/>
            </w:rPr>
          </w:rPrChange>
        </w:rPr>
        <w:t>le temps de fonctionnement de l’application monitorée.</w:t>
      </w:r>
    </w:p>
    <w:p w14:paraId="30CC14F5" w14:textId="700DABD8" w:rsidR="00480457" w:rsidRPr="005B0899" w:rsidRDefault="00480457">
      <w:pPr>
        <w:spacing w:line="240" w:lineRule="auto"/>
        <w:jc w:val="both"/>
        <w:rPr>
          <w:rFonts w:asciiTheme="majorHAnsi" w:hAnsiTheme="majorHAnsi" w:cstheme="majorHAnsi"/>
          <w:rPrChange w:id="2005" w:author="HAMLILI Fatima zohra" w:date="2022-03-31T15:30:00Z">
            <w:rPr/>
          </w:rPrChange>
        </w:rPr>
        <w:pPrChange w:id="2006" w:author="HAMLILI Fatima zohra" w:date="2021-12-27T10:00:00Z">
          <w:pPr>
            <w:pStyle w:val="ListParagraph"/>
            <w:numPr>
              <w:numId w:val="9"/>
            </w:numPr>
            <w:spacing w:line="240" w:lineRule="auto"/>
            <w:ind w:hanging="360"/>
          </w:pPr>
        </w:pPrChange>
      </w:pPr>
      <w:ins w:id="2007" w:author="HAMLILI Fatima zohra" w:date="2021-12-09T13:00:00Z">
        <w:r w:rsidRPr="005B0899">
          <w:rPr>
            <w:rFonts w:asciiTheme="majorHAnsi" w:hAnsiTheme="majorHAnsi" w:cstheme="majorHAnsi"/>
            <w:noProof/>
            <w:rPrChange w:id="2008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5786756E" wp14:editId="0760E1BD">
              <wp:extent cx="6645910" cy="2406015"/>
              <wp:effectExtent l="19050" t="19050" r="21590" b="13335"/>
              <wp:docPr id="24" name="Picture 8" descr="Calendar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9EE950A8-188B-46DA-A743-7AF16050808C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Picture 8" descr="Calendar&#10;&#10;Description automatically generated">
                        <a:extLst>
                          <a:ext uri="{FF2B5EF4-FFF2-40B4-BE49-F238E27FC236}">
                            <a16:creationId xmlns:a16="http://schemas.microsoft.com/office/drawing/2014/main" id="{9EE950A8-188B-46DA-A743-7AF16050808C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8"/>
                      <a:srcRect l="15625" t="32640" r="2578" b="14721"/>
                      <a:stretch/>
                    </pic:blipFill>
                    <pic:spPr>
                      <a:xfrm>
                        <a:off x="0" y="0"/>
                        <a:ext cx="6645910" cy="2406015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65AC8F55" w14:textId="6B671321" w:rsidR="00BA7C9E" w:rsidRPr="005B0899" w:rsidRDefault="00BA7C9E">
      <w:pPr>
        <w:pStyle w:val="ListParagraph"/>
        <w:numPr>
          <w:ilvl w:val="0"/>
          <w:numId w:val="9"/>
        </w:numPr>
        <w:spacing w:line="240" w:lineRule="auto"/>
        <w:jc w:val="both"/>
        <w:rPr>
          <w:ins w:id="2009" w:author="HAMLILI Fatima zohra" w:date="2021-12-09T13:01:00Z"/>
          <w:rFonts w:asciiTheme="majorHAnsi" w:hAnsiTheme="majorHAnsi" w:cstheme="majorHAnsi"/>
          <w:rPrChange w:id="2010" w:author="HAMLILI Fatima zohra" w:date="2022-03-31T15:30:00Z">
            <w:rPr>
              <w:ins w:id="2011" w:author="HAMLILI Fatima zohra" w:date="2021-12-09T13:01:00Z"/>
              <w:rFonts w:ascii="Bahnschrift" w:hAnsi="Bahnschrift" w:cs="Helvetica"/>
            </w:rPr>
          </w:rPrChange>
        </w:rPr>
        <w:pPrChange w:id="2012" w:author="HAMLILI Fatima zohra" w:date="2021-12-27T10:00:00Z">
          <w:pPr>
            <w:pStyle w:val="ListParagraph"/>
            <w:numPr>
              <w:numId w:val="9"/>
            </w:numPr>
            <w:spacing w:line="24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2013" w:author="HAMLILI Fatima zohra" w:date="2022-03-31T15:30:00Z">
            <w:rPr>
              <w:rFonts w:ascii="Bahnschrift" w:hAnsi="Bahnschrift" w:cs="Helvetica"/>
            </w:rPr>
          </w:rPrChange>
        </w:rPr>
        <w:t>GARBAGE COLLECTION avec les graphiques COLLECTION COUNT: PS MARKSWEEP, COLLECTION COUNT: PS SCAVENGE, COLLECTION TIME: PS MARKSWEEP et COLLECTION TIME: PS SCAVENGE. Les deux derniers</w:t>
      </w:r>
      <w:del w:id="2014" w:author="HAMLILI Fatima zohra" w:date="2021-12-28T11:29:00Z">
        <w:r w:rsidRPr="005B0899" w:rsidDel="00205707">
          <w:rPr>
            <w:rFonts w:asciiTheme="majorHAnsi" w:hAnsiTheme="majorHAnsi" w:cstheme="majorHAnsi"/>
            <w:rPrChange w:id="2015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 graphiques</w:delText>
        </w:r>
      </w:del>
      <w:r w:rsidRPr="005B0899">
        <w:rPr>
          <w:rFonts w:asciiTheme="majorHAnsi" w:hAnsiTheme="majorHAnsi" w:cstheme="majorHAnsi"/>
          <w:rPrChange w:id="2016" w:author="HAMLILI Fatima zohra" w:date="2022-03-31T15:30:00Z">
            <w:rPr>
              <w:rFonts w:ascii="Bahnschrift" w:hAnsi="Bahnschrift" w:cs="Helvetica"/>
            </w:rPr>
          </w:rPrChange>
        </w:rPr>
        <w:t xml:space="preserve"> couvrent </w:t>
      </w:r>
      <w:del w:id="2017" w:author="HAMLILI Fatima zohra" w:date="2021-12-28T11:29:00Z">
        <w:r w:rsidRPr="005B0899" w:rsidDel="00205707">
          <w:rPr>
            <w:rFonts w:asciiTheme="majorHAnsi" w:hAnsiTheme="majorHAnsi" w:cstheme="majorHAnsi"/>
            <w:rPrChange w:id="2018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tout </w:delText>
        </w:r>
      </w:del>
      <w:r w:rsidRPr="005B0899">
        <w:rPr>
          <w:rFonts w:asciiTheme="majorHAnsi" w:hAnsiTheme="majorHAnsi" w:cstheme="majorHAnsi"/>
          <w:rPrChange w:id="2019" w:author="HAMLILI Fatima zohra" w:date="2022-03-31T15:30:00Z">
            <w:rPr>
              <w:rFonts w:ascii="Bahnschrift" w:hAnsi="Bahnschrift" w:cs="Helvetica"/>
            </w:rPr>
          </w:rPrChange>
        </w:rPr>
        <w:t>le temps de fonctionnement de l’application monitorée.</w:t>
      </w:r>
    </w:p>
    <w:p w14:paraId="6C55B72C" w14:textId="37484B98" w:rsidR="00480457" w:rsidRPr="005B0899" w:rsidRDefault="00480457">
      <w:pPr>
        <w:spacing w:line="240" w:lineRule="auto"/>
        <w:jc w:val="both"/>
        <w:rPr>
          <w:rFonts w:asciiTheme="majorHAnsi" w:hAnsiTheme="majorHAnsi" w:cstheme="majorHAnsi"/>
          <w:rPrChange w:id="2020" w:author="HAMLILI Fatima zohra" w:date="2022-03-31T15:30:00Z">
            <w:rPr/>
          </w:rPrChange>
        </w:rPr>
        <w:pPrChange w:id="2021" w:author="HAMLILI Fatima zohra" w:date="2021-12-27T10:00:00Z">
          <w:pPr>
            <w:pStyle w:val="ListParagraph"/>
            <w:numPr>
              <w:numId w:val="9"/>
            </w:numPr>
            <w:spacing w:line="240" w:lineRule="auto"/>
            <w:ind w:hanging="360"/>
          </w:pPr>
        </w:pPrChange>
      </w:pPr>
      <w:ins w:id="2022" w:author="HAMLILI Fatima zohra" w:date="2021-12-09T13:01:00Z">
        <w:r w:rsidRPr="005B0899">
          <w:rPr>
            <w:rFonts w:asciiTheme="majorHAnsi" w:hAnsiTheme="majorHAnsi" w:cstheme="majorHAnsi"/>
            <w:noProof/>
            <w:rPrChange w:id="2023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6B88DB09" wp14:editId="20CA300F">
              <wp:extent cx="6645910" cy="2394585"/>
              <wp:effectExtent l="19050" t="19050" r="21590" b="24765"/>
              <wp:docPr id="25" name="Picture 3" descr="Calendar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34948D5B-95E3-4AF2-8F5A-07D54F99DA8E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Picture 3" descr="Calendar&#10;&#10;Description automatically generated">
                        <a:extLst>
                          <a:ext uri="{FF2B5EF4-FFF2-40B4-BE49-F238E27FC236}">
                            <a16:creationId xmlns:a16="http://schemas.microsoft.com/office/drawing/2014/main" id="{34948D5B-95E3-4AF2-8F5A-07D54F99DA8E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9"/>
                      <a:srcRect l="15704" t="19167" r="2344" b="28333"/>
                      <a:stretch/>
                    </pic:blipFill>
                    <pic:spPr>
                      <a:xfrm>
                        <a:off x="0" y="0"/>
                        <a:ext cx="6645910" cy="2394585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3C94ED63" w14:textId="5062049B" w:rsidR="00BA7C9E" w:rsidRPr="005B0899" w:rsidRDefault="00BA7C9E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Theme="majorHAnsi" w:hAnsiTheme="majorHAnsi" w:cstheme="majorHAnsi"/>
          <w:rPrChange w:id="2024" w:author="HAMLILI Fatima zohra" w:date="2022-03-31T15:30:00Z">
            <w:rPr>
              <w:rFonts w:ascii="Bahnschrift" w:hAnsi="Bahnschrift" w:cs="Helvetica"/>
            </w:rPr>
          </w:rPrChange>
        </w:rPr>
        <w:pPrChange w:id="2025" w:author="HAMLILI Fatima zohra" w:date="2021-12-27T10:00:00Z">
          <w:pPr>
            <w:pStyle w:val="ListParagraph"/>
            <w:numPr>
              <w:numId w:val="9"/>
            </w:numPr>
            <w:spacing w:line="24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2026" w:author="HAMLILI Fatima zohra" w:date="2022-03-31T15:30:00Z">
            <w:rPr>
              <w:rFonts w:ascii="Bahnschrift" w:hAnsi="Bahnschrift" w:cs="Helvetica"/>
            </w:rPr>
          </w:rPrChange>
        </w:rPr>
        <w:t xml:space="preserve">THREADS avec le graphique </w:t>
      </w:r>
      <w:r w:rsidR="00CA3DE7" w:rsidRPr="005B0899">
        <w:rPr>
          <w:rFonts w:asciiTheme="majorHAnsi" w:hAnsiTheme="majorHAnsi" w:cstheme="majorHAnsi"/>
          <w:rPrChange w:id="2027" w:author="HAMLILI Fatima zohra" w:date="2022-03-31T15:30:00Z">
            <w:rPr>
              <w:rFonts w:ascii="Bahnschrift" w:hAnsi="Bahnschrift" w:cs="Helvetica"/>
            </w:rPr>
          </w:rPrChange>
        </w:rPr>
        <w:t>THREAD COUNT qui doit couvrir le temps de fonctionnement de l’application</w:t>
      </w:r>
    </w:p>
    <w:p w14:paraId="32F29043" w14:textId="77777777" w:rsidR="00CA3DE7" w:rsidRPr="005B0899" w:rsidRDefault="00CA3DE7">
      <w:pPr>
        <w:pStyle w:val="ListParagraph"/>
        <w:numPr>
          <w:ilvl w:val="0"/>
          <w:numId w:val="9"/>
        </w:numPr>
        <w:jc w:val="both"/>
        <w:rPr>
          <w:rFonts w:asciiTheme="majorHAnsi" w:hAnsiTheme="majorHAnsi" w:cstheme="majorHAnsi"/>
          <w:rPrChange w:id="2028" w:author="HAMLILI Fatima zohra" w:date="2022-03-31T15:30:00Z">
            <w:rPr>
              <w:rFonts w:ascii="Bahnschrift" w:hAnsi="Bahnschrift" w:cs="Helvetica"/>
            </w:rPr>
          </w:rPrChange>
        </w:rPr>
        <w:pPrChange w:id="2029" w:author="HAMLILI Fatima zohra" w:date="2021-12-27T10:00:00Z">
          <w:pPr>
            <w:pStyle w:val="ListParagraph"/>
            <w:numPr>
              <w:numId w:val="9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2030" w:author="HAMLILI Fatima zohra" w:date="2022-03-31T15:30:00Z">
            <w:rPr>
              <w:rFonts w:ascii="Bahnschrift" w:hAnsi="Bahnschrift" w:cs="Helvetica"/>
            </w:rPr>
          </w:rPrChange>
        </w:rPr>
        <w:t>CLASS LOADING avec le graphique LOADED CLASSES qui doit couvrir le temps de fonctionnement de l’application</w:t>
      </w:r>
    </w:p>
    <w:p w14:paraId="5B57A059" w14:textId="07C90A89" w:rsidR="00CA3DE7" w:rsidRPr="005B0899" w:rsidRDefault="009372CB">
      <w:pPr>
        <w:pStyle w:val="ListParagraph"/>
        <w:numPr>
          <w:ilvl w:val="0"/>
          <w:numId w:val="9"/>
        </w:numPr>
        <w:spacing w:line="240" w:lineRule="auto"/>
        <w:jc w:val="both"/>
        <w:rPr>
          <w:ins w:id="2031" w:author="HAMLILI Fatima zohra" w:date="2021-12-09T13:02:00Z"/>
          <w:rFonts w:asciiTheme="majorHAnsi" w:hAnsiTheme="majorHAnsi" w:cstheme="majorHAnsi"/>
          <w:rPrChange w:id="2032" w:author="HAMLILI Fatima zohra" w:date="2022-03-31T15:30:00Z">
            <w:rPr>
              <w:ins w:id="2033" w:author="HAMLILI Fatima zohra" w:date="2021-12-09T13:02:00Z"/>
              <w:rFonts w:ascii="Bahnschrift" w:hAnsi="Bahnschrift" w:cs="Helvetica"/>
            </w:rPr>
          </w:rPrChange>
        </w:rPr>
        <w:pPrChange w:id="2034" w:author="HAMLILI Fatima zohra" w:date="2021-12-27T10:00:00Z">
          <w:pPr>
            <w:pStyle w:val="ListParagraph"/>
            <w:numPr>
              <w:numId w:val="9"/>
            </w:numPr>
            <w:spacing w:line="24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2035" w:author="HAMLILI Fatima zohra" w:date="2022-03-31T15:30:00Z">
            <w:rPr>
              <w:rFonts w:ascii="Bahnschrift" w:hAnsi="Bahnschrift" w:cs="Helvetica"/>
            </w:rPr>
          </w:rPrChange>
        </w:rPr>
        <w:t>Zoomer sur une plage horaire =&gt; tous les graphiques devraient prendre en compte la nouvelle plage.</w:t>
      </w:r>
    </w:p>
    <w:p w14:paraId="46A5E317" w14:textId="0C5640ED" w:rsidR="00480457" w:rsidRPr="005B0899" w:rsidRDefault="00480457">
      <w:pPr>
        <w:spacing w:line="240" w:lineRule="auto"/>
        <w:jc w:val="both"/>
        <w:rPr>
          <w:ins w:id="2036" w:author="HAMLILI Fatima zohra" w:date="2022-03-31T10:41:00Z"/>
          <w:rFonts w:asciiTheme="majorHAnsi" w:hAnsiTheme="majorHAnsi" w:cstheme="majorHAnsi"/>
          <w:rPrChange w:id="2037" w:author="HAMLILI Fatima zohra" w:date="2022-03-31T15:30:00Z">
            <w:rPr>
              <w:ins w:id="2038" w:author="HAMLILI Fatima zohra" w:date="2022-03-31T10:41:00Z"/>
              <w:rFonts w:ascii="Bahnschrift" w:hAnsi="Bahnschrift" w:cs="Helvetica"/>
            </w:rPr>
          </w:rPrChange>
        </w:rPr>
      </w:pPr>
      <w:ins w:id="2039" w:author="HAMLILI Fatima zohra" w:date="2021-12-09T13:02:00Z">
        <w:r w:rsidRPr="005B0899">
          <w:rPr>
            <w:rFonts w:asciiTheme="majorHAnsi" w:hAnsiTheme="majorHAnsi" w:cstheme="majorHAnsi"/>
            <w:noProof/>
            <w:rPrChange w:id="2040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5298CD0A" wp14:editId="12EB3FA3">
              <wp:extent cx="6645910" cy="2327275"/>
              <wp:effectExtent l="19050" t="19050" r="21590" b="15875"/>
              <wp:docPr id="26" name="Picture 5" descr="Calendar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992FD03D-7E6B-4875-8024-362940CC118D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6" name="Picture 5" descr="Calendar&#10;&#10;Description automatically generated">
                        <a:extLst>
                          <a:ext uri="{FF2B5EF4-FFF2-40B4-BE49-F238E27FC236}">
                            <a16:creationId xmlns:a16="http://schemas.microsoft.com/office/drawing/2014/main" id="{992FD03D-7E6B-4875-8024-362940CC118D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30"/>
                      <a:srcRect l="15781" t="44584" r="2344" b="4444"/>
                      <a:stretch/>
                    </pic:blipFill>
                    <pic:spPr>
                      <a:xfrm>
                        <a:off x="0" y="0"/>
                        <a:ext cx="6645910" cy="2327275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64057300" w14:textId="4019BBF7" w:rsidR="00FE2923" w:rsidRPr="005B0899" w:rsidRDefault="00FE2923">
      <w:pPr>
        <w:spacing w:line="240" w:lineRule="auto"/>
        <w:jc w:val="both"/>
        <w:rPr>
          <w:ins w:id="2041" w:author="HAMLILI Fatima zohra" w:date="2022-03-31T10:41:00Z"/>
          <w:rFonts w:asciiTheme="majorHAnsi" w:hAnsiTheme="majorHAnsi" w:cstheme="majorHAnsi"/>
          <w:rPrChange w:id="2042" w:author="HAMLILI Fatima zohra" w:date="2022-03-31T15:30:00Z">
            <w:rPr>
              <w:ins w:id="2043" w:author="HAMLILI Fatima zohra" w:date="2022-03-31T10:41:00Z"/>
              <w:rFonts w:ascii="Bahnschrift" w:hAnsi="Bahnschrift" w:cs="Helvetica"/>
            </w:rPr>
          </w:rPrChange>
        </w:rPr>
      </w:pPr>
    </w:p>
    <w:p w14:paraId="38AD4D1A" w14:textId="6F4961E5" w:rsidR="00FE2923" w:rsidRPr="005B0899" w:rsidRDefault="00FE2923" w:rsidP="00FE2923">
      <w:pPr>
        <w:pStyle w:val="Heading2"/>
        <w:numPr>
          <w:ilvl w:val="0"/>
          <w:numId w:val="15"/>
        </w:numPr>
        <w:jc w:val="both"/>
        <w:rPr>
          <w:rFonts w:cstheme="majorHAnsi"/>
          <w:rPrChange w:id="2044" w:author="HAMLILI Fatima zohra" w:date="2022-03-31T15:30:00Z">
            <w:rPr>
              <w:rFonts w:ascii="Bahnschrift" w:hAnsi="Bahnschrift"/>
            </w:rPr>
          </w:rPrChange>
        </w:rPr>
      </w:pPr>
      <w:bookmarkStart w:id="2045" w:name="_Toc99633336"/>
      <w:r w:rsidRPr="005B0899">
        <w:rPr>
          <w:rFonts w:cstheme="majorHAnsi"/>
          <w:rPrChange w:id="2046" w:author="HAMLILI Fatima zohra" w:date="2022-03-31T15:30:00Z">
            <w:rPr>
              <w:rFonts w:ascii="Bahnschrift" w:hAnsi="Bahnschrift"/>
            </w:rPr>
          </w:rPrChange>
        </w:rPr>
        <w:t>Vérification de</w:t>
      </w:r>
      <w:r w:rsidRPr="005B0899">
        <w:rPr>
          <w:rFonts w:cstheme="majorHAnsi"/>
          <w:rPrChange w:id="2047" w:author="HAMLILI Fatima zohra" w:date="2022-03-31T15:30:00Z">
            <w:rPr>
              <w:rFonts w:ascii="Bahnschrift" w:hAnsi="Bahnschrift"/>
            </w:rPr>
          </w:rPrChange>
        </w:rPr>
        <w:t xml:space="preserve">s onglets </w:t>
      </w:r>
      <w:proofErr w:type="spellStart"/>
      <w:r w:rsidRPr="005B0899">
        <w:rPr>
          <w:rFonts w:cstheme="majorHAnsi"/>
          <w:rPrChange w:id="2048" w:author="HAMLILI Fatima zohra" w:date="2022-03-31T15:30:00Z">
            <w:rPr>
              <w:rFonts w:ascii="Bahnschrift" w:hAnsi="Bahnschrift"/>
            </w:rPr>
          </w:rPrChange>
        </w:rPr>
        <w:t>PowerHouse</w:t>
      </w:r>
      <w:bookmarkEnd w:id="2045"/>
      <w:proofErr w:type="spellEnd"/>
    </w:p>
    <w:p w14:paraId="364CBAF6" w14:textId="3F2BDF26" w:rsidR="00FE2923" w:rsidRPr="005B0899" w:rsidRDefault="00FE2923" w:rsidP="00AB41EC">
      <w:pPr>
        <w:rPr>
          <w:ins w:id="2049" w:author="HAMLILI Fatima zohra" w:date="2022-03-31T11:11:00Z"/>
          <w:rFonts w:asciiTheme="majorHAnsi" w:hAnsiTheme="majorHAnsi" w:cstheme="majorHAnsi"/>
          <w:rPrChange w:id="2050" w:author="HAMLILI Fatima zohra" w:date="2022-03-31T15:30:00Z">
            <w:rPr>
              <w:ins w:id="2051" w:author="HAMLILI Fatima zohra" w:date="2022-03-31T11:11:00Z"/>
              <w:rFonts w:ascii="Bahnschrift" w:hAnsi="Bahnschrift"/>
            </w:rPr>
          </w:rPrChange>
        </w:rPr>
      </w:pPr>
      <w:ins w:id="2052" w:author="HAMLILI Fatima zohra" w:date="2022-03-31T10:41:00Z">
        <w:r w:rsidRPr="005B0899">
          <w:rPr>
            <w:rFonts w:asciiTheme="majorHAnsi" w:hAnsiTheme="majorHAnsi" w:cstheme="majorHAnsi"/>
            <w:rPrChange w:id="2053" w:author="HAMLILI Fatima zohra" w:date="2022-03-31T15:30:00Z">
              <w:rPr/>
            </w:rPrChange>
          </w:rPr>
          <w:t xml:space="preserve">Les onglets </w:t>
        </w:r>
      </w:ins>
      <w:proofErr w:type="spellStart"/>
      <w:ins w:id="2054" w:author="HAMLILI Fatima zohra" w:date="2022-03-31T10:42:00Z">
        <w:r w:rsidRPr="005B0899">
          <w:rPr>
            <w:rFonts w:asciiTheme="majorHAnsi" w:hAnsiTheme="majorHAnsi" w:cstheme="majorHAnsi"/>
            <w:rPrChange w:id="2055" w:author="HAMLILI Fatima zohra" w:date="2022-03-31T15:30:00Z">
              <w:rPr>
                <w:rFonts w:ascii="Bahnschrift" w:hAnsi="Bahnschrift"/>
              </w:rPr>
            </w:rPrChange>
          </w:rPr>
          <w:t>PowerHouse</w:t>
        </w:r>
        <w:proofErr w:type="spellEnd"/>
        <w:r w:rsidRPr="005B0899">
          <w:rPr>
            <w:rFonts w:asciiTheme="majorHAnsi" w:hAnsiTheme="majorHAnsi" w:cstheme="majorHAnsi"/>
            <w:rPrChange w:id="2056" w:author="HAMLILI Fatima zohra" w:date="2022-03-31T15:30:00Z">
              <w:rPr>
                <w:rFonts w:ascii="Bahnschrift" w:hAnsi="Bahnschrift"/>
              </w:rPr>
            </w:rPrChange>
          </w:rPr>
          <w:t xml:space="preserve"> sont les 5 </w:t>
        </w:r>
      </w:ins>
      <w:proofErr w:type="spellStart"/>
      <w:ins w:id="2057" w:author="HAMLILI Fatima zohra" w:date="2022-03-31T10:43:00Z">
        <w:r w:rsidRPr="005B0899">
          <w:rPr>
            <w:rFonts w:asciiTheme="majorHAnsi" w:hAnsiTheme="majorHAnsi" w:cstheme="majorHAnsi"/>
            <w:rPrChange w:id="2058" w:author="HAMLILI Fatima zohra" w:date="2022-03-31T15:30:00Z">
              <w:rPr>
                <w:rFonts w:ascii="Bahnschrift" w:hAnsi="Bahnschrift"/>
              </w:rPr>
            </w:rPrChange>
          </w:rPr>
          <w:t>dernièrs</w:t>
        </w:r>
        <w:proofErr w:type="spellEnd"/>
        <w:r w:rsidRPr="005B0899">
          <w:rPr>
            <w:rFonts w:asciiTheme="majorHAnsi" w:hAnsiTheme="majorHAnsi" w:cstheme="majorHAnsi"/>
            <w:rPrChange w:id="2059" w:author="HAMLILI Fatima zohra" w:date="2022-03-31T15:30:00Z">
              <w:rPr>
                <w:rFonts w:ascii="Bahnschrift" w:hAnsi="Bahnschrift"/>
              </w:rPr>
            </w:rPrChange>
          </w:rPr>
          <w:t xml:space="preserve"> onglets de Nudge. </w:t>
        </w:r>
      </w:ins>
      <w:ins w:id="2060" w:author="HAMLILI Fatima zohra" w:date="2022-03-31T10:55:00Z">
        <w:r w:rsidR="00AB41EC" w:rsidRPr="005B0899">
          <w:rPr>
            <w:rFonts w:asciiTheme="majorHAnsi" w:hAnsiTheme="majorHAnsi" w:cstheme="majorHAnsi"/>
            <w:rPrChange w:id="2061" w:author="HAMLILI Fatima zohra" w:date="2022-03-31T15:30:00Z">
              <w:rPr>
                <w:rFonts w:ascii="Bahnschrift" w:hAnsi="Bahnschrift"/>
              </w:rPr>
            </w:rPrChange>
          </w:rPr>
          <w:t>Ils permettent d’afficher les dashboar</w:t>
        </w:r>
      </w:ins>
      <w:ins w:id="2062" w:author="HAMLILI Fatima zohra" w:date="2022-03-31T10:56:00Z">
        <w:r w:rsidR="00AB41EC" w:rsidRPr="005B0899">
          <w:rPr>
            <w:rFonts w:asciiTheme="majorHAnsi" w:hAnsiTheme="majorHAnsi" w:cstheme="majorHAnsi"/>
            <w:rPrChange w:id="2063" w:author="HAMLILI Fatima zohra" w:date="2022-03-31T15:30:00Z">
              <w:rPr>
                <w:rFonts w:ascii="Bahnschrift" w:hAnsi="Bahnschrift"/>
              </w:rPr>
            </w:rPrChange>
          </w:rPr>
          <w:t xml:space="preserve">ds </w:t>
        </w:r>
        <w:proofErr w:type="spellStart"/>
        <w:r w:rsidR="00AB41EC" w:rsidRPr="005B0899">
          <w:rPr>
            <w:rFonts w:asciiTheme="majorHAnsi" w:hAnsiTheme="majorHAnsi" w:cstheme="majorHAnsi"/>
            <w:rPrChange w:id="2064" w:author="HAMLILI Fatima zohra" w:date="2022-03-31T15:30:00Z">
              <w:rPr>
                <w:rFonts w:ascii="Bahnschrift" w:hAnsi="Bahnschrift"/>
              </w:rPr>
            </w:rPrChange>
          </w:rPr>
          <w:t>grafana</w:t>
        </w:r>
        <w:proofErr w:type="spellEnd"/>
        <w:r w:rsidR="00AB41EC" w:rsidRPr="005B0899">
          <w:rPr>
            <w:rFonts w:asciiTheme="majorHAnsi" w:hAnsiTheme="majorHAnsi" w:cstheme="majorHAnsi"/>
            <w:rPrChange w:id="2065" w:author="HAMLILI Fatima zohra" w:date="2022-03-31T15:30:00Z">
              <w:rPr>
                <w:rFonts w:ascii="Bahnschrift" w:hAnsi="Bahnschrift"/>
              </w:rPr>
            </w:rPrChange>
          </w:rPr>
          <w:t xml:space="preserve"> des clients et sont, à ce stade des tests, inactifs et colorées en gris</w:t>
        </w:r>
      </w:ins>
      <w:ins w:id="2066" w:author="HAMLILI Fatima zohra" w:date="2022-03-31T10:57:00Z">
        <w:r w:rsidR="00AB41EC" w:rsidRPr="005B0899">
          <w:rPr>
            <w:rFonts w:asciiTheme="majorHAnsi" w:hAnsiTheme="majorHAnsi" w:cstheme="majorHAnsi"/>
            <w:rPrChange w:id="2067" w:author="HAMLILI Fatima zohra" w:date="2022-03-31T15:30:00Z">
              <w:rPr>
                <w:rFonts w:ascii="Bahnschrift" w:hAnsi="Bahnschrift"/>
              </w:rPr>
            </w:rPrChange>
          </w:rPr>
          <w:t>és.</w:t>
        </w:r>
      </w:ins>
    </w:p>
    <w:p w14:paraId="111C885A" w14:textId="0C695499" w:rsidR="00D60FCC" w:rsidRPr="005B0899" w:rsidRDefault="00D60FCC" w:rsidP="00AB41EC">
      <w:pPr>
        <w:rPr>
          <w:ins w:id="2068" w:author="HAMLILI Fatima zohra" w:date="2022-03-31T10:57:00Z"/>
          <w:rFonts w:asciiTheme="majorHAnsi" w:hAnsiTheme="majorHAnsi" w:cstheme="majorHAnsi"/>
          <w:rPrChange w:id="2069" w:author="HAMLILI Fatima zohra" w:date="2022-03-31T15:30:00Z">
            <w:rPr>
              <w:ins w:id="2070" w:author="HAMLILI Fatima zohra" w:date="2022-03-31T10:57:00Z"/>
              <w:rFonts w:ascii="Bahnschrift" w:hAnsi="Bahnschrift"/>
            </w:rPr>
          </w:rPrChange>
        </w:rPr>
      </w:pPr>
      <w:ins w:id="2071" w:author="HAMLILI Fatima zohra" w:date="2022-03-31T11:12:00Z">
        <w:r w:rsidRPr="005B0899">
          <w:rPr>
            <w:rFonts w:asciiTheme="majorHAnsi" w:hAnsiTheme="majorHAnsi" w:cstheme="majorHAnsi"/>
            <w:noProof/>
            <w:rPrChange w:id="2072" w:author="HAMLILI Fatima zohra" w:date="2022-03-31T15:30:00Z">
              <w:rPr>
                <w:rFonts w:ascii="Bahnschrift" w:hAnsi="Bahnschrift"/>
                <w:noProof/>
              </w:rPr>
            </w:rPrChange>
          </w:rPr>
          <w:drawing>
            <wp:inline distT="0" distB="0" distL="0" distR="0" wp14:anchorId="228F30B4" wp14:editId="45A34BD1">
              <wp:extent cx="6552000" cy="1535054"/>
              <wp:effectExtent l="0" t="0" r="1270" b="8255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52000" cy="1535054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4881FDAD" w14:textId="485D5E55" w:rsidR="00AB41EC" w:rsidRPr="005B0899" w:rsidRDefault="00AB41EC" w:rsidP="00206186">
      <w:pPr>
        <w:pStyle w:val="Heading3"/>
        <w:numPr>
          <w:ilvl w:val="0"/>
          <w:numId w:val="26"/>
        </w:numPr>
        <w:rPr>
          <w:ins w:id="2073" w:author="HAMLILI Fatima zohra" w:date="2022-03-31T10:58:00Z"/>
          <w:rFonts w:cstheme="majorHAnsi"/>
          <w:rPrChange w:id="2074" w:author="HAMLILI Fatima zohra" w:date="2022-03-31T15:30:00Z">
            <w:rPr>
              <w:ins w:id="2075" w:author="HAMLILI Fatima zohra" w:date="2022-03-31T10:58:00Z"/>
            </w:rPr>
          </w:rPrChange>
        </w:rPr>
        <w:pPrChange w:id="2076" w:author="HAMLILI Fatima zohra" w:date="2022-03-31T12:07:00Z">
          <w:pPr>
            <w:pStyle w:val="Heading3"/>
          </w:pPr>
        </w:pPrChange>
      </w:pPr>
      <w:bookmarkStart w:id="2077" w:name="_Toc99633337"/>
      <w:ins w:id="2078" w:author="HAMLILI Fatima zohra" w:date="2022-03-31T10:57:00Z">
        <w:r w:rsidRPr="005B0899">
          <w:rPr>
            <w:rFonts w:cstheme="majorHAnsi"/>
            <w:rPrChange w:id="2079" w:author="HAMLILI Fatima zohra" w:date="2022-03-31T15:30:00Z">
              <w:rPr/>
            </w:rPrChange>
          </w:rPr>
          <w:t>Tester la gestion actif/inactif des onglets</w:t>
        </w:r>
      </w:ins>
      <w:bookmarkEnd w:id="2077"/>
    </w:p>
    <w:p w14:paraId="32AEAF95" w14:textId="35ACE18E" w:rsidR="00AB41EC" w:rsidRPr="005B0899" w:rsidRDefault="00282BED" w:rsidP="00AB41EC">
      <w:pPr>
        <w:rPr>
          <w:ins w:id="2080" w:author="HAMLILI Fatima zohra" w:date="2022-03-31T10:58:00Z"/>
          <w:rFonts w:asciiTheme="majorHAnsi" w:hAnsiTheme="majorHAnsi" w:cstheme="majorHAnsi"/>
          <w:rPrChange w:id="2081" w:author="HAMLILI Fatima zohra" w:date="2022-03-31T15:30:00Z">
            <w:rPr>
              <w:ins w:id="2082" w:author="HAMLILI Fatima zohra" w:date="2022-03-31T10:58:00Z"/>
            </w:rPr>
          </w:rPrChange>
        </w:rPr>
      </w:pPr>
      <w:ins w:id="2083" w:author="HAMLILI Fatima zohra" w:date="2022-03-31T11:04:00Z">
        <w:r w:rsidRPr="005B0899">
          <w:rPr>
            <w:rFonts w:asciiTheme="majorHAnsi" w:hAnsiTheme="majorHAnsi" w:cstheme="majorHAnsi"/>
            <w:rPrChange w:id="2084" w:author="HAMLILI Fatima zohra" w:date="2022-03-31T15:30:00Z">
              <w:rPr/>
            </w:rPrChange>
          </w:rPr>
          <w:t>Opérations</w:t>
        </w:r>
      </w:ins>
    </w:p>
    <w:p w14:paraId="6A9DED6E" w14:textId="640BB9DA" w:rsidR="00AB41EC" w:rsidRPr="005B0899" w:rsidRDefault="00AB41EC" w:rsidP="00AB41EC">
      <w:pPr>
        <w:pStyle w:val="ListParagraph"/>
        <w:numPr>
          <w:ilvl w:val="0"/>
          <w:numId w:val="23"/>
        </w:numPr>
        <w:rPr>
          <w:ins w:id="2085" w:author="HAMLILI Fatima zohra" w:date="2022-03-31T10:59:00Z"/>
          <w:rFonts w:asciiTheme="majorHAnsi" w:hAnsiTheme="majorHAnsi" w:cstheme="majorHAnsi"/>
          <w:rPrChange w:id="2086" w:author="HAMLILI Fatima zohra" w:date="2022-03-31T15:30:00Z">
            <w:rPr>
              <w:ins w:id="2087" w:author="HAMLILI Fatima zohra" w:date="2022-03-31T10:59:00Z"/>
            </w:rPr>
          </w:rPrChange>
        </w:rPr>
      </w:pPr>
      <w:ins w:id="2088" w:author="HAMLILI Fatima zohra" w:date="2022-03-31T10:59:00Z">
        <w:r w:rsidRPr="005B0899">
          <w:rPr>
            <w:rFonts w:asciiTheme="majorHAnsi" w:hAnsiTheme="majorHAnsi" w:cstheme="majorHAnsi"/>
            <w:rPrChange w:id="2089" w:author="HAMLILI Fatima zohra" w:date="2022-03-31T15:30:00Z">
              <w:rPr/>
            </w:rPrChange>
          </w:rPr>
          <w:t>Choisir une application dans celles créées au début</w:t>
        </w:r>
      </w:ins>
    </w:p>
    <w:p w14:paraId="0E44F2E2" w14:textId="5A6A8108" w:rsidR="00AB41EC" w:rsidRPr="005B0899" w:rsidRDefault="00282BED" w:rsidP="00AB41EC">
      <w:pPr>
        <w:pStyle w:val="ListParagraph"/>
        <w:numPr>
          <w:ilvl w:val="0"/>
          <w:numId w:val="23"/>
        </w:numPr>
        <w:rPr>
          <w:ins w:id="2090" w:author="HAMLILI Fatima zohra" w:date="2022-03-31T11:16:00Z"/>
          <w:rFonts w:asciiTheme="majorHAnsi" w:hAnsiTheme="majorHAnsi" w:cstheme="majorHAnsi"/>
          <w:rPrChange w:id="2091" w:author="HAMLILI Fatima zohra" w:date="2022-03-31T15:30:00Z">
            <w:rPr>
              <w:ins w:id="2092" w:author="HAMLILI Fatima zohra" w:date="2022-03-31T11:16:00Z"/>
            </w:rPr>
          </w:rPrChange>
        </w:rPr>
      </w:pPr>
      <w:ins w:id="2093" w:author="HAMLILI Fatima zohra" w:date="2022-03-31T11:00:00Z">
        <w:r w:rsidRPr="005B0899">
          <w:rPr>
            <w:rFonts w:asciiTheme="majorHAnsi" w:hAnsiTheme="majorHAnsi" w:cstheme="majorHAnsi"/>
            <w:rPrChange w:id="2094" w:author="HAMLILI Fatima zohra" w:date="2022-03-31T15:30:00Z">
              <w:rPr/>
            </w:rPrChange>
          </w:rPr>
          <w:t>E</w:t>
        </w:r>
      </w:ins>
      <w:ins w:id="2095" w:author="HAMLILI Fatima zohra" w:date="2022-03-31T11:01:00Z">
        <w:r w:rsidRPr="005B0899">
          <w:rPr>
            <w:rFonts w:asciiTheme="majorHAnsi" w:hAnsiTheme="majorHAnsi" w:cstheme="majorHAnsi"/>
            <w:rPrChange w:id="2096" w:author="HAMLILI Fatima zohra" w:date="2022-03-31T15:30:00Z">
              <w:rPr/>
            </w:rPrChange>
          </w:rPr>
          <w:t>nregistrer en passant par la base de données, les urls des dashboard</w:t>
        </w:r>
      </w:ins>
      <w:ins w:id="2097" w:author="HAMLILI Fatima zohra" w:date="2022-03-31T11:02:00Z">
        <w:r w:rsidRPr="005B0899">
          <w:rPr>
            <w:rFonts w:asciiTheme="majorHAnsi" w:hAnsiTheme="majorHAnsi" w:cstheme="majorHAnsi"/>
            <w:rPrChange w:id="2098" w:author="HAMLILI Fatima zohra" w:date="2022-03-31T15:30:00Z">
              <w:rPr/>
            </w:rPrChange>
          </w:rPr>
          <w:t>s</w:t>
        </w:r>
      </w:ins>
      <w:ins w:id="2099" w:author="HAMLILI Fatima zohra" w:date="2022-03-31T11:01:00Z">
        <w:r w:rsidRPr="005B0899">
          <w:rPr>
            <w:rFonts w:asciiTheme="majorHAnsi" w:hAnsiTheme="majorHAnsi" w:cstheme="majorHAnsi"/>
            <w:rPrChange w:id="2100" w:author="HAMLILI Fatima zohra" w:date="2022-03-31T15:30:00Z">
              <w:rPr/>
            </w:rPrChange>
          </w:rPr>
          <w:t xml:space="preserve"> </w:t>
        </w:r>
      </w:ins>
      <w:ins w:id="2101" w:author="HAMLILI Fatima zohra" w:date="2022-03-31T11:02:00Z">
        <w:r w:rsidRPr="005B0899">
          <w:rPr>
            <w:rFonts w:asciiTheme="majorHAnsi" w:hAnsiTheme="majorHAnsi" w:cstheme="majorHAnsi"/>
            <w:rPrChange w:id="2102" w:author="HAMLILI Fatima zohra" w:date="2022-03-31T15:30:00Z">
              <w:rPr/>
            </w:rPrChange>
          </w:rPr>
          <w:t>à afficher dans les onglets infrastru</w:t>
        </w:r>
      </w:ins>
      <w:ins w:id="2103" w:author="HAMLILI Fatima zohra" w:date="2022-03-31T11:23:00Z">
        <w:r w:rsidR="00DA65BC" w:rsidRPr="005B0899">
          <w:rPr>
            <w:rFonts w:asciiTheme="majorHAnsi" w:hAnsiTheme="majorHAnsi" w:cstheme="majorHAnsi"/>
            <w:rPrChange w:id="2104" w:author="HAMLILI Fatima zohra" w:date="2022-03-31T15:30:00Z">
              <w:rPr>
                <w:rFonts w:ascii="Bahnschrift" w:hAnsi="Bahnschrift"/>
              </w:rPr>
            </w:rPrChange>
          </w:rPr>
          <w:t>c</w:t>
        </w:r>
      </w:ins>
      <w:ins w:id="2105" w:author="HAMLILI Fatima zohra" w:date="2022-03-31T11:02:00Z">
        <w:r w:rsidRPr="005B0899">
          <w:rPr>
            <w:rFonts w:asciiTheme="majorHAnsi" w:hAnsiTheme="majorHAnsi" w:cstheme="majorHAnsi"/>
            <w:rPrChange w:id="2106" w:author="HAMLILI Fatima zohra" w:date="2022-03-31T15:30:00Z">
              <w:rPr/>
            </w:rPrChange>
          </w:rPr>
          <w:t>ture</w:t>
        </w:r>
      </w:ins>
      <w:ins w:id="2107" w:author="HAMLILI Fatima zohra" w:date="2022-03-31T11:03:00Z">
        <w:r w:rsidRPr="005B0899">
          <w:rPr>
            <w:rFonts w:asciiTheme="majorHAnsi" w:hAnsiTheme="majorHAnsi" w:cstheme="majorHAnsi"/>
            <w:rPrChange w:id="2108" w:author="HAMLILI Fatima zohra" w:date="2022-03-31T15:30:00Z">
              <w:rPr/>
            </w:rPrChange>
          </w:rPr>
          <w:t xml:space="preserve">, synthetic et </w:t>
        </w:r>
      </w:ins>
      <w:ins w:id="2109" w:author="HAMLILI Fatima zohra" w:date="2022-03-31T11:21:00Z">
        <w:r w:rsidR="00DA65BC" w:rsidRPr="005B0899">
          <w:rPr>
            <w:rFonts w:asciiTheme="majorHAnsi" w:hAnsiTheme="majorHAnsi" w:cstheme="majorHAnsi"/>
            <w:rPrChange w:id="2110" w:author="HAMLILI Fatima zohra" w:date="2022-03-31T15:30:00Z">
              <w:rPr>
                <w:rFonts w:ascii="Bahnschrift" w:hAnsi="Bahnschrift"/>
              </w:rPr>
            </w:rPrChange>
          </w:rPr>
          <w:t>DEM</w:t>
        </w:r>
      </w:ins>
      <w:ins w:id="2111" w:author="HAMLILI Fatima zohra" w:date="2022-03-31T11:03:00Z">
        <w:r w:rsidRPr="005B0899">
          <w:rPr>
            <w:rFonts w:asciiTheme="majorHAnsi" w:hAnsiTheme="majorHAnsi" w:cstheme="majorHAnsi"/>
            <w:rPrChange w:id="2112" w:author="HAMLILI Fatima zohra" w:date="2022-03-31T15:30:00Z">
              <w:rPr/>
            </w:rPrChange>
          </w:rPr>
          <w:t xml:space="preserve">, </w:t>
        </w:r>
      </w:ins>
      <w:ins w:id="2113" w:author="HAMLILI Fatima zohra" w:date="2022-03-31T11:21:00Z">
        <w:r w:rsidR="00DA65BC" w:rsidRPr="005B0899">
          <w:rPr>
            <w:rFonts w:asciiTheme="majorHAnsi" w:hAnsiTheme="majorHAnsi" w:cstheme="majorHAnsi"/>
            <w:rPrChange w:id="2114" w:author="HAMLILI Fatima zohra" w:date="2022-03-31T15:30:00Z">
              <w:rPr>
                <w:rFonts w:ascii="Bahnschrift" w:hAnsi="Bahnschrift"/>
              </w:rPr>
            </w:rPrChange>
          </w:rPr>
          <w:t xml:space="preserve">Performer </w:t>
        </w:r>
      </w:ins>
      <w:ins w:id="2115" w:author="HAMLILI Fatima zohra" w:date="2022-03-31T11:03:00Z">
        <w:r w:rsidRPr="005B0899">
          <w:rPr>
            <w:rFonts w:asciiTheme="majorHAnsi" w:hAnsiTheme="majorHAnsi" w:cstheme="majorHAnsi"/>
            <w:rPrChange w:id="2116" w:author="HAMLILI Fatima zohra" w:date="2022-03-31T15:30:00Z">
              <w:rPr/>
            </w:rPrChange>
          </w:rPr>
          <w:t>et EAP sont vides.</w:t>
        </w:r>
      </w:ins>
    </w:p>
    <w:p w14:paraId="7B905384" w14:textId="0F521133" w:rsidR="002F45CC" w:rsidRPr="005B0899" w:rsidRDefault="002F45CC" w:rsidP="002F45CC">
      <w:pPr>
        <w:rPr>
          <w:ins w:id="2117" w:author="HAMLILI Fatima zohra" w:date="2022-03-31T11:17:00Z"/>
          <w:rFonts w:asciiTheme="majorHAnsi" w:hAnsiTheme="majorHAnsi" w:cstheme="majorHAnsi"/>
          <w:rPrChange w:id="2118" w:author="HAMLILI Fatima zohra" w:date="2022-03-31T15:30:00Z">
            <w:rPr>
              <w:ins w:id="2119" w:author="HAMLILI Fatima zohra" w:date="2022-03-31T11:17:00Z"/>
              <w:rFonts w:ascii="Bahnschrift" w:hAnsi="Bahnschrift"/>
            </w:rPr>
          </w:rPrChange>
        </w:rPr>
      </w:pPr>
      <w:ins w:id="2120" w:author="HAMLILI Fatima zohra" w:date="2022-03-31T11:16:00Z">
        <w:r w:rsidRPr="005B0899">
          <w:rPr>
            <w:rFonts w:asciiTheme="majorHAnsi" w:hAnsiTheme="majorHAnsi" w:cstheme="majorHAnsi"/>
            <w:rPrChange w:id="2121" w:author="HAMLILI Fatima zohra" w:date="2022-03-31T15:30:00Z">
              <w:rPr/>
            </w:rPrChange>
          </w:rPr>
          <w:t xml:space="preserve">Exemple </w:t>
        </w:r>
      </w:ins>
      <w:ins w:id="2122" w:author="HAMLILI Fatima zohra" w:date="2022-03-31T11:23:00Z">
        <w:r w:rsidR="00DA65BC" w:rsidRPr="005B0899">
          <w:rPr>
            <w:rFonts w:asciiTheme="majorHAnsi" w:hAnsiTheme="majorHAnsi" w:cstheme="majorHAnsi"/>
            <w:rPrChange w:id="2123" w:author="HAMLILI Fatima zohra" w:date="2022-03-31T15:30:00Z">
              <w:rPr>
                <w:rFonts w:ascii="Bahnschrift" w:hAnsi="Bahnschrift"/>
              </w:rPr>
            </w:rPrChange>
          </w:rPr>
          <w:t>requêtes</w:t>
        </w:r>
      </w:ins>
      <w:ins w:id="2124" w:author="HAMLILI Fatima zohra" w:date="2022-03-31T11:16:00Z">
        <w:r w:rsidRPr="005B0899">
          <w:rPr>
            <w:rFonts w:asciiTheme="majorHAnsi" w:hAnsiTheme="majorHAnsi" w:cstheme="majorHAnsi"/>
            <w:rPrChange w:id="2125" w:author="HAMLILI Fatima zohra" w:date="2022-03-31T15:30:00Z">
              <w:rPr/>
            </w:rPrChange>
          </w:rPr>
          <w:t xml:space="preserve"> cql : </w:t>
        </w:r>
      </w:ins>
    </w:p>
    <w:p w14:paraId="4583ED56" w14:textId="127A5EB7" w:rsidR="002F45CC" w:rsidRPr="005B0899" w:rsidRDefault="002F45CC" w:rsidP="002F45CC">
      <w:pPr>
        <w:rPr>
          <w:ins w:id="2126" w:author="HAMLILI Fatima zohra" w:date="2022-03-31T11:03:00Z"/>
          <w:rFonts w:asciiTheme="majorHAnsi" w:hAnsiTheme="majorHAnsi" w:cstheme="majorHAnsi"/>
          <w:rPrChange w:id="2127" w:author="HAMLILI Fatima zohra" w:date="2022-03-31T15:30:00Z">
            <w:rPr>
              <w:ins w:id="2128" w:author="HAMLILI Fatima zohra" w:date="2022-03-31T11:03:00Z"/>
            </w:rPr>
          </w:rPrChange>
        </w:rPr>
        <w:pPrChange w:id="2129" w:author="HAMLILI Fatima zohra" w:date="2022-03-31T11:16:00Z">
          <w:pPr>
            <w:pStyle w:val="ListParagraph"/>
            <w:numPr>
              <w:numId w:val="23"/>
            </w:numPr>
            <w:ind w:hanging="360"/>
          </w:pPr>
        </w:pPrChange>
      </w:pPr>
      <w:ins w:id="2130" w:author="HAMLILI Fatima zohra" w:date="2022-03-31T11:16:00Z">
        <w:r w:rsidRPr="005B0899">
          <w:rPr>
            <w:rFonts w:asciiTheme="majorHAnsi" w:hAnsiTheme="majorHAnsi" w:cstheme="majorHAnsi"/>
            <w:rPrChange w:id="2131" w:author="HAMLILI Fatima zohra" w:date="2022-03-31T15:30:00Z">
              <w:rPr/>
            </w:rPrChange>
          </w:rPr>
          <w:t>INSERT INTO nudgeph (appid, appname, infra , synthetic , ux ) VALUES ( e17367f9-2813-4dae-aa38-62314c5ddc69, 'user-1-app-1', 'http://localhost:3000?orgId=1','http://localhost:3000?orgId=1',</w:t>
        </w:r>
      </w:ins>
      <w:ins w:id="2132" w:author="HAMLILI Fatima zohra" w:date="2022-03-31T11:17:00Z">
        <w:r w:rsidRPr="005B0899">
          <w:rPr>
            <w:rFonts w:asciiTheme="majorHAnsi" w:hAnsiTheme="majorHAnsi" w:cstheme="majorHAnsi"/>
            <w:rPrChange w:id="2133" w:author="HAMLILI Fatima zohra" w:date="2022-03-31T15:30:00Z">
              <w:rPr/>
            </w:rPrChange>
          </w:rPr>
          <w:t xml:space="preserve"> </w:t>
        </w:r>
      </w:ins>
      <w:ins w:id="2134" w:author="HAMLILI Fatima zohra" w:date="2022-03-31T11:16:00Z">
        <w:r w:rsidRPr="005B0899">
          <w:rPr>
            <w:rFonts w:asciiTheme="majorHAnsi" w:hAnsiTheme="majorHAnsi" w:cstheme="majorHAnsi"/>
            <w:rPrChange w:id="2135" w:author="HAMLILI Fatima zohra" w:date="2022-03-31T15:30:00Z">
              <w:rPr/>
            </w:rPrChange>
          </w:rPr>
          <w:t>'http://localhost:3000?orgId=1');</w:t>
        </w:r>
      </w:ins>
    </w:p>
    <w:p w14:paraId="0083616C" w14:textId="0F62E018" w:rsidR="00282BED" w:rsidRPr="005B0899" w:rsidRDefault="00282BED" w:rsidP="00AB41EC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rPrChange w:id="2136" w:author="HAMLILI Fatima zohra" w:date="2022-03-31T15:30:00Z">
            <w:rPr/>
          </w:rPrChange>
        </w:rPr>
        <w:pPrChange w:id="2137" w:author="HAMLILI Fatima zohra" w:date="2022-03-31T10:58:00Z">
          <w:pPr>
            <w:pStyle w:val="ListParagraph"/>
            <w:numPr>
              <w:numId w:val="9"/>
            </w:numPr>
            <w:spacing w:line="240" w:lineRule="auto"/>
            <w:ind w:hanging="360"/>
          </w:pPr>
        </w:pPrChange>
      </w:pPr>
      <w:ins w:id="2138" w:author="HAMLILI Fatima zohra" w:date="2022-03-31T11:03:00Z">
        <w:r w:rsidRPr="005B0899">
          <w:rPr>
            <w:rFonts w:asciiTheme="majorHAnsi" w:hAnsiTheme="majorHAnsi" w:cstheme="majorHAnsi"/>
            <w:rPrChange w:id="2139" w:author="HAMLILI Fatima zohra" w:date="2022-03-31T15:30:00Z">
              <w:rPr/>
            </w:rPrChange>
          </w:rPr>
          <w:t xml:space="preserve">Revenir </w:t>
        </w:r>
      </w:ins>
      <w:ins w:id="2140" w:author="HAMLILI Fatima zohra" w:date="2022-03-31T11:04:00Z">
        <w:r w:rsidRPr="005B0899">
          <w:rPr>
            <w:rFonts w:asciiTheme="majorHAnsi" w:hAnsiTheme="majorHAnsi" w:cstheme="majorHAnsi"/>
            <w:rPrChange w:id="2141" w:author="HAMLILI Fatima zohra" w:date="2022-03-31T15:30:00Z">
              <w:rPr/>
            </w:rPrChange>
          </w:rPr>
          <w:t>sur l’IHM Nudge et sélectionner l’applicatio</w:t>
        </w:r>
      </w:ins>
      <w:ins w:id="2142" w:author="HAMLILI Fatima zohra" w:date="2022-03-31T11:07:00Z">
        <w:r w:rsidR="007C7008" w:rsidRPr="005B0899">
          <w:rPr>
            <w:rFonts w:asciiTheme="majorHAnsi" w:hAnsiTheme="majorHAnsi" w:cstheme="majorHAnsi"/>
            <w:rPrChange w:id="2143" w:author="HAMLILI Fatima zohra" w:date="2022-03-31T15:30:00Z">
              <w:rPr/>
            </w:rPrChange>
          </w:rPr>
          <w:t>n</w:t>
        </w:r>
      </w:ins>
      <w:ins w:id="2144" w:author="HAMLILI Fatima zohra" w:date="2022-03-31T11:04:00Z">
        <w:r w:rsidRPr="005B0899">
          <w:rPr>
            <w:rFonts w:asciiTheme="majorHAnsi" w:hAnsiTheme="majorHAnsi" w:cstheme="majorHAnsi"/>
            <w:rPrChange w:id="2145" w:author="HAMLILI Fatima zohra" w:date="2022-03-31T15:30:00Z">
              <w:rPr/>
            </w:rPrChange>
          </w:rPr>
          <w:t xml:space="preserve"> en question</w:t>
        </w:r>
      </w:ins>
    </w:p>
    <w:p w14:paraId="049E7FDD" w14:textId="3732EAD2" w:rsidR="00971E70" w:rsidRPr="005B0899" w:rsidRDefault="00282BED">
      <w:pPr>
        <w:spacing w:line="240" w:lineRule="auto"/>
        <w:jc w:val="both"/>
        <w:rPr>
          <w:ins w:id="2146" w:author="HAMLILI Fatima zohra" w:date="2022-03-31T11:05:00Z"/>
          <w:rFonts w:asciiTheme="majorHAnsi" w:hAnsiTheme="majorHAnsi" w:cstheme="majorHAnsi"/>
          <w:rPrChange w:id="2147" w:author="HAMLILI Fatima zohra" w:date="2022-03-31T15:30:00Z">
            <w:rPr>
              <w:ins w:id="2148" w:author="HAMLILI Fatima zohra" w:date="2022-03-31T11:05:00Z"/>
              <w:rFonts w:ascii="Bahnschrift" w:hAnsi="Bahnschrift" w:cs="Helvetica"/>
            </w:rPr>
          </w:rPrChange>
        </w:rPr>
      </w:pPr>
      <w:ins w:id="2149" w:author="HAMLILI Fatima zohra" w:date="2022-03-31T11:05:00Z">
        <w:r w:rsidRPr="005B0899">
          <w:rPr>
            <w:rFonts w:asciiTheme="majorHAnsi" w:hAnsiTheme="majorHAnsi" w:cstheme="majorHAnsi"/>
            <w:rPrChange w:id="2150" w:author="HAMLILI Fatima zohra" w:date="2022-03-31T15:30:00Z">
              <w:rPr>
                <w:rFonts w:ascii="Bahnschrift" w:hAnsi="Bahnschrift" w:cs="Helvetica"/>
              </w:rPr>
            </w:rPrChange>
          </w:rPr>
          <w:t>Résultat</w:t>
        </w:r>
      </w:ins>
    </w:p>
    <w:p w14:paraId="4BB1A732" w14:textId="19402896" w:rsidR="002F45CC" w:rsidRPr="005B0899" w:rsidRDefault="007C7008" w:rsidP="00206186">
      <w:pPr>
        <w:pStyle w:val="ListParagraph"/>
        <w:numPr>
          <w:ilvl w:val="0"/>
          <w:numId w:val="27"/>
        </w:numPr>
        <w:spacing w:line="240" w:lineRule="auto"/>
        <w:jc w:val="both"/>
        <w:rPr>
          <w:ins w:id="2151" w:author="HAMLILI Fatima zohra" w:date="2022-03-31T11:19:00Z"/>
          <w:rFonts w:asciiTheme="majorHAnsi" w:hAnsiTheme="majorHAnsi" w:cstheme="majorHAnsi"/>
          <w:rPrChange w:id="2152" w:author="HAMLILI Fatima zohra" w:date="2022-03-31T15:30:00Z">
            <w:rPr>
              <w:ins w:id="2153" w:author="HAMLILI Fatima zohra" w:date="2022-03-31T11:19:00Z"/>
            </w:rPr>
          </w:rPrChange>
        </w:rPr>
        <w:pPrChange w:id="2154" w:author="HAMLILI Fatima zohra" w:date="2022-03-31T12:08:00Z">
          <w:pPr>
            <w:pStyle w:val="ListParagraph"/>
            <w:numPr>
              <w:numId w:val="24"/>
            </w:numPr>
            <w:spacing w:line="240" w:lineRule="auto"/>
            <w:ind w:left="1068" w:hanging="360"/>
            <w:jc w:val="both"/>
          </w:pPr>
        </w:pPrChange>
      </w:pPr>
      <w:ins w:id="2155" w:author="HAMLILI Fatima zohra" w:date="2022-03-31T11:05:00Z">
        <w:r w:rsidRPr="005B0899">
          <w:rPr>
            <w:rFonts w:asciiTheme="majorHAnsi" w:hAnsiTheme="majorHAnsi" w:cstheme="majorHAnsi"/>
            <w:rPrChange w:id="2156" w:author="HAMLILI Fatima zohra" w:date="2022-03-31T15:30:00Z">
              <w:rPr/>
            </w:rPrChange>
          </w:rPr>
          <w:t xml:space="preserve">Le </w:t>
        </w:r>
      </w:ins>
      <w:ins w:id="2157" w:author="HAMLILI Fatima zohra" w:date="2022-03-31T11:06:00Z">
        <w:r w:rsidRPr="005B0899">
          <w:rPr>
            <w:rFonts w:asciiTheme="majorHAnsi" w:hAnsiTheme="majorHAnsi" w:cstheme="majorHAnsi"/>
            <w:rPrChange w:id="2158" w:author="HAMLILI Fatima zohra" w:date="2022-03-31T15:30:00Z">
              <w:rPr/>
            </w:rPrChange>
          </w:rPr>
          <w:t>résultat</w:t>
        </w:r>
      </w:ins>
      <w:ins w:id="2159" w:author="HAMLILI Fatima zohra" w:date="2022-03-31T11:05:00Z">
        <w:r w:rsidRPr="005B0899">
          <w:rPr>
            <w:rFonts w:asciiTheme="majorHAnsi" w:hAnsiTheme="majorHAnsi" w:cstheme="majorHAnsi"/>
            <w:rPrChange w:id="2160" w:author="HAMLILI Fatima zohra" w:date="2022-03-31T15:30:00Z">
              <w:rPr/>
            </w:rPrChange>
          </w:rPr>
          <w:t xml:space="preserve"> devrait être le suivant </w:t>
        </w:r>
      </w:ins>
      <w:ins w:id="2161" w:author="HAMLILI Fatima zohra" w:date="2022-03-31T11:19:00Z">
        <w:r w:rsidR="002F45CC" w:rsidRPr="005B0899">
          <w:rPr>
            <w:rFonts w:asciiTheme="majorHAnsi" w:hAnsiTheme="majorHAnsi" w:cstheme="majorHAnsi"/>
            <w:rPrChange w:id="2162" w:author="HAMLILI Fatima zohra" w:date="2022-03-31T15:30:00Z">
              <w:rPr/>
            </w:rPrChange>
          </w:rPr>
          <w:t xml:space="preserve">   </w:t>
        </w:r>
      </w:ins>
    </w:p>
    <w:p w14:paraId="5FCE610C" w14:textId="1EB7EDF5" w:rsidR="00AB41EC" w:rsidRPr="005B0899" w:rsidRDefault="002F45CC" w:rsidP="002F45CC">
      <w:pPr>
        <w:spacing w:line="240" w:lineRule="auto"/>
        <w:jc w:val="both"/>
        <w:rPr>
          <w:ins w:id="2163" w:author="HAMLILI Fatima zohra" w:date="2022-03-31T11:20:00Z"/>
          <w:rFonts w:asciiTheme="majorHAnsi" w:hAnsiTheme="majorHAnsi" w:cstheme="majorHAnsi"/>
          <w:rPrChange w:id="2164" w:author="HAMLILI Fatima zohra" w:date="2022-03-31T15:30:00Z">
            <w:rPr>
              <w:ins w:id="2165" w:author="HAMLILI Fatima zohra" w:date="2022-03-31T11:20:00Z"/>
              <w:rFonts w:ascii="Bahnschrift" w:hAnsi="Bahnschrift" w:cs="Helvetica"/>
            </w:rPr>
          </w:rPrChange>
        </w:rPr>
      </w:pPr>
      <w:ins w:id="2166" w:author="HAMLILI Fatima zohra" w:date="2022-03-31T11:19:00Z">
        <w:r w:rsidRPr="005B0899">
          <w:rPr>
            <w:rFonts w:asciiTheme="majorHAnsi" w:hAnsiTheme="majorHAnsi" w:cstheme="majorHAnsi"/>
            <w:rPrChange w:id="2167" w:author="HAMLILI Fatima zohra" w:date="2022-03-31T15:30:00Z">
              <w:rPr/>
            </w:rPrChange>
          </w:rPr>
          <w:t xml:space="preserve">     </w:t>
        </w:r>
        <w:r w:rsidRPr="005B0899">
          <w:rPr>
            <w:rFonts w:asciiTheme="majorHAnsi" w:hAnsiTheme="majorHAnsi" w:cstheme="majorHAnsi"/>
            <w:noProof/>
            <w:rPrChange w:id="2168" w:author="HAMLILI Fatima zohra" w:date="2022-03-31T15:30:00Z">
              <w:rPr>
                <w:noProof/>
              </w:rPr>
            </w:rPrChange>
          </w:rPr>
          <w:drawing>
            <wp:inline distT="0" distB="0" distL="0" distR="0" wp14:anchorId="5020D1E0" wp14:editId="2C74FA6D">
              <wp:extent cx="6393180" cy="1440180"/>
              <wp:effectExtent l="0" t="0" r="7620" b="7620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3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93908" cy="1440344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113098FD" w14:textId="6297B53D" w:rsidR="002F45CC" w:rsidRPr="005B0899" w:rsidRDefault="00DA65BC" w:rsidP="00206186">
      <w:pPr>
        <w:pStyle w:val="ListParagraph"/>
        <w:numPr>
          <w:ilvl w:val="0"/>
          <w:numId w:val="27"/>
        </w:numPr>
        <w:spacing w:line="240" w:lineRule="auto"/>
        <w:jc w:val="both"/>
        <w:rPr>
          <w:ins w:id="2169" w:author="HAMLILI Fatima zohra" w:date="2022-03-31T10:55:00Z"/>
          <w:rFonts w:asciiTheme="majorHAnsi" w:hAnsiTheme="majorHAnsi" w:cstheme="majorHAnsi"/>
          <w:rPrChange w:id="2170" w:author="HAMLILI Fatima zohra" w:date="2022-03-31T15:30:00Z">
            <w:rPr>
              <w:ins w:id="2171" w:author="HAMLILI Fatima zohra" w:date="2022-03-31T10:55:00Z"/>
            </w:rPr>
          </w:rPrChange>
        </w:rPr>
        <w:pPrChange w:id="2172" w:author="HAMLILI Fatima zohra" w:date="2022-03-31T12:08:00Z">
          <w:pPr>
            <w:spacing w:line="240" w:lineRule="auto"/>
            <w:jc w:val="both"/>
          </w:pPr>
        </w:pPrChange>
      </w:pPr>
      <w:ins w:id="2173" w:author="HAMLILI Fatima zohra" w:date="2022-03-31T11:21:00Z">
        <w:r w:rsidRPr="005B0899">
          <w:rPr>
            <w:rFonts w:asciiTheme="majorHAnsi" w:hAnsiTheme="majorHAnsi" w:cstheme="majorHAnsi"/>
            <w:rPrChange w:id="2174" w:author="HAMLILI Fatima zohra" w:date="2022-03-31T15:30:00Z">
              <w:rPr/>
            </w:rPrChange>
          </w:rPr>
          <w:t xml:space="preserve">A nouveau, en base, </w:t>
        </w:r>
      </w:ins>
      <w:ins w:id="2175" w:author="HAMLILI Fatima zohra" w:date="2022-03-31T11:22:00Z">
        <w:r w:rsidRPr="005B0899">
          <w:rPr>
            <w:rFonts w:asciiTheme="majorHAnsi" w:hAnsiTheme="majorHAnsi" w:cstheme="majorHAnsi"/>
            <w:rPrChange w:id="2176" w:author="HAMLILI Fatima zohra" w:date="2022-03-31T15:30:00Z">
              <w:rPr/>
            </w:rPrChange>
          </w:rPr>
          <w:t>enregistrer les url des dashboards pour les onglets EAP et performer et s’assu</w:t>
        </w:r>
      </w:ins>
      <w:ins w:id="2177" w:author="HAMLILI Fatima zohra" w:date="2022-03-31T11:23:00Z">
        <w:r w:rsidRPr="005B0899">
          <w:rPr>
            <w:rFonts w:asciiTheme="majorHAnsi" w:hAnsiTheme="majorHAnsi" w:cstheme="majorHAnsi"/>
            <w:rPrChange w:id="2178" w:author="HAMLILI Fatima zohra" w:date="2022-03-31T15:30:00Z">
              <w:rPr/>
            </w:rPrChange>
          </w:rPr>
          <w:t>r</w:t>
        </w:r>
      </w:ins>
      <w:ins w:id="2179" w:author="HAMLILI Fatima zohra" w:date="2022-03-31T11:22:00Z">
        <w:r w:rsidRPr="005B0899">
          <w:rPr>
            <w:rFonts w:asciiTheme="majorHAnsi" w:hAnsiTheme="majorHAnsi" w:cstheme="majorHAnsi"/>
            <w:rPrChange w:id="2180" w:author="HAMLILI Fatima zohra" w:date="2022-03-31T15:30:00Z">
              <w:rPr/>
            </w:rPrChange>
          </w:rPr>
          <w:t>er qu’ils sont bien actifs au niveau de l’</w:t>
        </w:r>
      </w:ins>
      <w:ins w:id="2181" w:author="HAMLILI Fatima zohra" w:date="2022-03-31T11:23:00Z">
        <w:r w:rsidRPr="005B0899">
          <w:rPr>
            <w:rFonts w:asciiTheme="majorHAnsi" w:hAnsiTheme="majorHAnsi" w:cstheme="majorHAnsi"/>
            <w:rPrChange w:id="2182" w:author="HAMLILI Fatima zohra" w:date="2022-03-31T15:30:00Z">
              <w:rPr/>
            </w:rPrChange>
          </w:rPr>
          <w:t>IHM</w:t>
        </w:r>
      </w:ins>
    </w:p>
    <w:p w14:paraId="0ED0C7F7" w14:textId="69DDEB92" w:rsidR="00DA65BC" w:rsidRPr="005B0899" w:rsidRDefault="00DA65BC" w:rsidP="00206186">
      <w:pPr>
        <w:pStyle w:val="Heading3"/>
        <w:numPr>
          <w:ilvl w:val="0"/>
          <w:numId w:val="26"/>
        </w:numPr>
        <w:rPr>
          <w:ins w:id="2183" w:author="HAMLILI Fatima zohra" w:date="2022-03-31T10:55:00Z"/>
          <w:rFonts w:cstheme="majorHAnsi"/>
          <w:rPrChange w:id="2184" w:author="HAMLILI Fatima zohra" w:date="2022-03-31T15:30:00Z">
            <w:rPr>
              <w:ins w:id="2185" w:author="HAMLILI Fatima zohra" w:date="2022-03-31T10:55:00Z"/>
            </w:rPr>
          </w:rPrChange>
        </w:rPr>
        <w:pPrChange w:id="2186" w:author="HAMLILI Fatima zohra" w:date="2022-03-31T12:08:00Z">
          <w:pPr>
            <w:spacing w:line="240" w:lineRule="auto"/>
            <w:jc w:val="both"/>
          </w:pPr>
        </w:pPrChange>
      </w:pPr>
      <w:bookmarkStart w:id="2187" w:name="_Toc99633338"/>
      <w:ins w:id="2188" w:author="HAMLILI Fatima zohra" w:date="2022-03-31T11:24:00Z">
        <w:r w:rsidRPr="005B0899">
          <w:rPr>
            <w:rFonts w:cstheme="majorHAnsi"/>
            <w:rPrChange w:id="2189" w:author="HAMLILI Fatima zohra" w:date="2022-03-31T15:30:00Z">
              <w:rPr/>
            </w:rPrChange>
          </w:rPr>
          <w:t>Tester</w:t>
        </w:r>
      </w:ins>
      <w:ins w:id="2190" w:author="HAMLILI Fatima zohra" w:date="2022-03-31T11:26:00Z">
        <w:r w:rsidR="00E25A9A" w:rsidRPr="005B0899">
          <w:rPr>
            <w:rFonts w:cstheme="majorHAnsi"/>
            <w:rPrChange w:id="2191" w:author="HAMLILI Fatima zohra" w:date="2022-03-31T15:30:00Z">
              <w:rPr/>
            </w:rPrChange>
          </w:rPr>
          <w:t xml:space="preserve"> la co</w:t>
        </w:r>
      </w:ins>
      <w:ins w:id="2192" w:author="HAMLILI Fatima zohra" w:date="2022-03-31T11:28:00Z">
        <w:r w:rsidR="00E25A9A" w:rsidRPr="005B0899">
          <w:rPr>
            <w:rFonts w:cstheme="majorHAnsi"/>
            <w:rPrChange w:id="2193" w:author="HAMLILI Fatima zohra" w:date="2022-03-31T15:30:00Z">
              <w:rPr/>
            </w:rPrChange>
          </w:rPr>
          <w:t>ncordance</w:t>
        </w:r>
      </w:ins>
      <w:ins w:id="2194" w:author="HAMLILI Fatima zohra" w:date="2022-03-31T11:26:00Z">
        <w:r w:rsidR="00E25A9A" w:rsidRPr="005B0899">
          <w:rPr>
            <w:rFonts w:cstheme="majorHAnsi"/>
            <w:rPrChange w:id="2195" w:author="HAMLILI Fatima zohra" w:date="2022-03-31T15:30:00Z">
              <w:rPr/>
            </w:rPrChange>
          </w:rPr>
          <w:t xml:space="preserve"> des changements horaires entre les dashboards et Nudge</w:t>
        </w:r>
      </w:ins>
      <w:bookmarkEnd w:id="2187"/>
    </w:p>
    <w:p w14:paraId="4AA0FC94" w14:textId="45AA915A" w:rsidR="00AB41EC" w:rsidRPr="005B0899" w:rsidRDefault="00E25A9A">
      <w:pPr>
        <w:spacing w:line="240" w:lineRule="auto"/>
        <w:jc w:val="both"/>
        <w:rPr>
          <w:ins w:id="2196" w:author="HAMLILI Fatima zohra" w:date="2022-03-31T11:28:00Z"/>
          <w:rFonts w:asciiTheme="majorHAnsi" w:hAnsiTheme="majorHAnsi" w:cstheme="majorHAnsi"/>
          <w:rPrChange w:id="2197" w:author="HAMLILI Fatima zohra" w:date="2022-03-31T15:30:00Z">
            <w:rPr>
              <w:ins w:id="2198" w:author="HAMLILI Fatima zohra" w:date="2022-03-31T11:28:00Z"/>
              <w:rFonts w:ascii="Bahnschrift" w:hAnsi="Bahnschrift" w:cs="Helvetica"/>
            </w:rPr>
          </w:rPrChange>
        </w:rPr>
      </w:pPr>
      <w:ins w:id="2199" w:author="HAMLILI Fatima zohra" w:date="2022-03-31T11:27:00Z">
        <w:r w:rsidRPr="005B0899">
          <w:rPr>
            <w:rFonts w:asciiTheme="majorHAnsi" w:hAnsiTheme="majorHAnsi" w:cstheme="majorHAnsi"/>
            <w:rPrChange w:id="2200" w:author="HAMLILI Fatima zohra" w:date="2022-03-31T15:30:00Z">
              <w:rPr>
                <w:rFonts w:ascii="Bahnschrift" w:hAnsi="Bahnschrift" w:cs="Helvetica"/>
              </w:rPr>
            </w:rPrChange>
          </w:rPr>
          <w:t>Cette partie va tester 5 fonctionnalités.</w:t>
        </w:r>
      </w:ins>
    </w:p>
    <w:p w14:paraId="3B970A21" w14:textId="56699445" w:rsidR="00E25A9A" w:rsidRPr="005B0899" w:rsidRDefault="00E25A9A" w:rsidP="00206186">
      <w:pPr>
        <w:pStyle w:val="Heading4"/>
        <w:numPr>
          <w:ilvl w:val="1"/>
          <w:numId w:val="26"/>
        </w:numPr>
        <w:rPr>
          <w:ins w:id="2201" w:author="HAMLILI Fatima zohra" w:date="2022-03-31T11:29:00Z"/>
          <w:rFonts w:cstheme="majorHAnsi"/>
          <w:rPrChange w:id="2202" w:author="HAMLILI Fatima zohra" w:date="2022-03-31T15:30:00Z">
            <w:rPr>
              <w:ins w:id="2203" w:author="HAMLILI Fatima zohra" w:date="2022-03-31T11:29:00Z"/>
            </w:rPr>
          </w:rPrChange>
        </w:rPr>
        <w:pPrChange w:id="2204" w:author="HAMLILI Fatima zohra" w:date="2022-03-31T12:08:00Z">
          <w:pPr>
            <w:spacing w:line="240" w:lineRule="auto"/>
            <w:jc w:val="both"/>
          </w:pPr>
        </w:pPrChange>
      </w:pPr>
      <w:ins w:id="2205" w:author="HAMLILI Fatima zohra" w:date="2022-03-31T11:28:00Z">
        <w:r w:rsidRPr="005B0899">
          <w:rPr>
            <w:rFonts w:cstheme="majorHAnsi"/>
            <w:rPrChange w:id="2206" w:author="HAMLILI Fatima zohra" w:date="2022-03-31T15:30:00Z">
              <w:rPr/>
            </w:rPrChange>
          </w:rPr>
          <w:t xml:space="preserve">Est-ce que le </w:t>
        </w:r>
      </w:ins>
      <w:ins w:id="2207" w:author="HAMLILI Fatima zohra" w:date="2022-03-31T11:29:00Z">
        <w:r w:rsidRPr="005B0899">
          <w:rPr>
            <w:rFonts w:cstheme="majorHAnsi"/>
            <w:rPrChange w:id="2208" w:author="HAMLILI Fatima zohra" w:date="2022-03-31T15:30:00Z">
              <w:rPr/>
            </w:rPrChange>
          </w:rPr>
          <w:t>dashboard</w:t>
        </w:r>
      </w:ins>
      <w:ins w:id="2209" w:author="HAMLILI Fatima zohra" w:date="2022-03-31T11:28:00Z">
        <w:r w:rsidRPr="005B0899">
          <w:rPr>
            <w:rFonts w:cstheme="majorHAnsi"/>
            <w:rPrChange w:id="2210" w:author="HAMLILI Fatima zohra" w:date="2022-03-31T15:30:00Z">
              <w:rPr/>
            </w:rPrChange>
          </w:rPr>
          <w:t xml:space="preserve"> </w:t>
        </w:r>
      </w:ins>
      <w:ins w:id="2211" w:author="HAMLILI Fatima zohra" w:date="2022-03-31T11:29:00Z">
        <w:r w:rsidRPr="005B0899">
          <w:rPr>
            <w:rFonts w:cstheme="majorHAnsi"/>
            <w:rPrChange w:id="2212" w:author="HAMLILI Fatima zohra" w:date="2022-03-31T15:30:00Z">
              <w:rPr/>
            </w:rPrChange>
          </w:rPr>
          <w:t>est bien calé sur la plage horaire de Nudge lors de son affichage ?</w:t>
        </w:r>
      </w:ins>
    </w:p>
    <w:p w14:paraId="4B98B52F" w14:textId="26F506E9" w:rsidR="00E25A9A" w:rsidRPr="005B0899" w:rsidRDefault="00E25A9A" w:rsidP="00E25A9A">
      <w:pPr>
        <w:spacing w:line="240" w:lineRule="auto"/>
        <w:jc w:val="both"/>
        <w:rPr>
          <w:ins w:id="2213" w:author="HAMLILI Fatima zohra" w:date="2022-03-31T11:30:00Z"/>
          <w:rFonts w:asciiTheme="majorHAnsi" w:hAnsiTheme="majorHAnsi" w:cstheme="majorHAnsi"/>
          <w:rPrChange w:id="2214" w:author="HAMLILI Fatima zohra" w:date="2022-03-31T15:30:00Z">
            <w:rPr>
              <w:ins w:id="2215" w:author="HAMLILI Fatima zohra" w:date="2022-03-31T11:30:00Z"/>
              <w:rFonts w:ascii="Bahnschrift" w:hAnsi="Bahnschrift" w:cs="Helvetica"/>
            </w:rPr>
          </w:rPrChange>
        </w:rPr>
      </w:pPr>
      <w:ins w:id="2216" w:author="HAMLILI Fatima zohra" w:date="2022-03-31T11:29:00Z">
        <w:r w:rsidRPr="005B0899">
          <w:rPr>
            <w:rFonts w:asciiTheme="majorHAnsi" w:hAnsiTheme="majorHAnsi" w:cstheme="majorHAnsi"/>
            <w:rPrChange w:id="2217" w:author="HAMLILI Fatima zohra" w:date="2022-03-31T15:30:00Z">
              <w:rPr>
                <w:rFonts w:ascii="Bahnschrift" w:hAnsi="Bahnschrift" w:cs="Helvetica"/>
              </w:rPr>
            </w:rPrChange>
          </w:rPr>
          <w:t>Opération : Choisir une plage horaire d</w:t>
        </w:r>
      </w:ins>
      <w:ins w:id="2218" w:author="HAMLILI Fatima zohra" w:date="2022-03-31T11:30:00Z">
        <w:r w:rsidRPr="005B0899">
          <w:rPr>
            <w:rFonts w:asciiTheme="majorHAnsi" w:hAnsiTheme="majorHAnsi" w:cstheme="majorHAnsi"/>
            <w:rPrChange w:id="2219" w:author="HAMLILI Fatima zohra" w:date="2022-03-31T15:30:00Z">
              <w:rPr>
                <w:rFonts w:ascii="Bahnschrift" w:hAnsi="Bahnschrift" w:cs="Helvetica"/>
              </w:rPr>
            </w:rPrChange>
          </w:rPr>
          <w:t>ans Nudge et défiler sur tous les onglets Powerhouse, sans changer entre temps la plage</w:t>
        </w:r>
      </w:ins>
    </w:p>
    <w:p w14:paraId="2116DF9B" w14:textId="7367DDC5" w:rsidR="00E25A9A" w:rsidRPr="005B0899" w:rsidRDefault="00E25A9A" w:rsidP="00E25A9A">
      <w:pPr>
        <w:spacing w:line="240" w:lineRule="auto"/>
        <w:jc w:val="both"/>
        <w:rPr>
          <w:ins w:id="2220" w:author="HAMLILI Fatima zohra" w:date="2022-03-31T11:31:00Z"/>
          <w:rFonts w:asciiTheme="majorHAnsi" w:hAnsiTheme="majorHAnsi" w:cstheme="majorHAnsi"/>
          <w:rPrChange w:id="2221" w:author="HAMLILI Fatima zohra" w:date="2022-03-31T15:30:00Z">
            <w:rPr>
              <w:ins w:id="2222" w:author="HAMLILI Fatima zohra" w:date="2022-03-31T11:31:00Z"/>
              <w:rFonts w:ascii="Bahnschrift" w:hAnsi="Bahnschrift" w:cs="Helvetica"/>
            </w:rPr>
          </w:rPrChange>
        </w:rPr>
      </w:pPr>
      <w:ins w:id="2223" w:author="HAMLILI Fatima zohra" w:date="2022-03-31T11:30:00Z">
        <w:r w:rsidRPr="005B0899">
          <w:rPr>
            <w:rFonts w:asciiTheme="majorHAnsi" w:hAnsiTheme="majorHAnsi" w:cstheme="majorHAnsi"/>
            <w:rPrChange w:id="2224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Résultat : Tous les dashboards, dans chaque onglet, devraient afficher la même </w:t>
        </w:r>
      </w:ins>
      <w:ins w:id="2225" w:author="HAMLILI Fatima zohra" w:date="2022-03-31T11:31:00Z">
        <w:r w:rsidRPr="005B0899">
          <w:rPr>
            <w:rFonts w:asciiTheme="majorHAnsi" w:hAnsiTheme="majorHAnsi" w:cstheme="majorHAnsi"/>
            <w:rPrChange w:id="2226" w:author="HAMLILI Fatima zohra" w:date="2022-03-31T15:30:00Z">
              <w:rPr>
                <w:rFonts w:ascii="Bahnschrift" w:hAnsi="Bahnschrift" w:cs="Helvetica"/>
              </w:rPr>
            </w:rPrChange>
          </w:rPr>
          <w:t>plage horaire que</w:t>
        </w:r>
        <w:r w:rsidR="00AD7204" w:rsidRPr="005B0899">
          <w:rPr>
            <w:rFonts w:asciiTheme="majorHAnsi" w:hAnsiTheme="majorHAnsi" w:cstheme="majorHAnsi"/>
            <w:rPrChange w:id="2227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celle dans sur Nudge</w:t>
        </w:r>
      </w:ins>
    </w:p>
    <w:p w14:paraId="72B3BE22" w14:textId="7CA91CAB" w:rsidR="00AD7204" w:rsidRPr="005B0899" w:rsidRDefault="00AD7204" w:rsidP="00206186">
      <w:pPr>
        <w:pStyle w:val="Heading4"/>
        <w:numPr>
          <w:ilvl w:val="1"/>
          <w:numId w:val="26"/>
        </w:numPr>
        <w:rPr>
          <w:ins w:id="2228" w:author="HAMLILI Fatima zohra" w:date="2022-03-31T11:32:00Z"/>
          <w:rFonts w:cstheme="majorHAnsi"/>
          <w:rPrChange w:id="2229" w:author="HAMLILI Fatima zohra" w:date="2022-03-31T15:30:00Z">
            <w:rPr>
              <w:ins w:id="2230" w:author="HAMLILI Fatima zohra" w:date="2022-03-31T11:32:00Z"/>
            </w:rPr>
          </w:rPrChange>
        </w:rPr>
        <w:pPrChange w:id="2231" w:author="HAMLILI Fatima zohra" w:date="2022-03-31T12:08:00Z">
          <w:pPr>
            <w:spacing w:line="240" w:lineRule="auto"/>
            <w:jc w:val="both"/>
          </w:pPr>
        </w:pPrChange>
      </w:pPr>
      <w:ins w:id="2232" w:author="HAMLILI Fatima zohra" w:date="2022-03-31T11:31:00Z">
        <w:r w:rsidRPr="005B0899">
          <w:rPr>
            <w:rFonts w:cstheme="majorHAnsi"/>
            <w:rPrChange w:id="2233" w:author="HAMLILI Fatima zohra" w:date="2022-03-31T15:30:00Z">
              <w:rPr/>
            </w:rPrChange>
          </w:rPr>
          <w:t xml:space="preserve">La page est-elle rafraichie en cas de retour sur un onglet </w:t>
        </w:r>
      </w:ins>
      <w:ins w:id="2234" w:author="HAMLILI Fatima zohra" w:date="2022-03-31T11:32:00Z">
        <w:r w:rsidRPr="005B0899">
          <w:rPr>
            <w:rFonts w:cstheme="majorHAnsi"/>
            <w:rPrChange w:id="2235" w:author="HAMLILI Fatima zohra" w:date="2022-03-31T15:30:00Z">
              <w:rPr/>
            </w:rPrChange>
          </w:rPr>
          <w:t>sans changement de plage horaire dans Nudge entre temps ?</w:t>
        </w:r>
      </w:ins>
    </w:p>
    <w:p w14:paraId="51EAB54B" w14:textId="27CFFEB5" w:rsidR="00AD7204" w:rsidRPr="005B0899" w:rsidRDefault="00AD7204" w:rsidP="00E25A9A">
      <w:pPr>
        <w:spacing w:line="240" w:lineRule="auto"/>
        <w:jc w:val="both"/>
        <w:rPr>
          <w:ins w:id="2236" w:author="HAMLILI Fatima zohra" w:date="2022-03-31T11:33:00Z"/>
          <w:rFonts w:asciiTheme="majorHAnsi" w:hAnsiTheme="majorHAnsi" w:cstheme="majorHAnsi"/>
          <w:rPrChange w:id="2237" w:author="HAMLILI Fatima zohra" w:date="2022-03-31T15:30:00Z">
            <w:rPr>
              <w:ins w:id="2238" w:author="HAMLILI Fatima zohra" w:date="2022-03-31T11:33:00Z"/>
              <w:rFonts w:ascii="Bahnschrift" w:hAnsi="Bahnschrift" w:cs="Helvetica"/>
            </w:rPr>
          </w:rPrChange>
        </w:rPr>
      </w:pPr>
      <w:ins w:id="2239" w:author="HAMLILI Fatima zohra" w:date="2022-03-31T11:32:00Z">
        <w:r w:rsidRPr="005B0899">
          <w:rPr>
            <w:rFonts w:asciiTheme="majorHAnsi" w:hAnsiTheme="majorHAnsi" w:cstheme="majorHAnsi"/>
            <w:rPrChange w:id="2240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Opération : Toujours sur la continuité de l’action </w:t>
        </w:r>
      </w:ins>
      <w:ins w:id="2241" w:author="HAMLILI Fatima zohra" w:date="2022-03-31T11:33:00Z">
        <w:r w:rsidRPr="005B0899">
          <w:rPr>
            <w:rFonts w:asciiTheme="majorHAnsi" w:hAnsiTheme="majorHAnsi" w:cstheme="majorHAnsi"/>
            <w:rPrChange w:id="2242" w:author="HAMLILI Fatima zohra" w:date="2022-03-31T15:30:00Z">
              <w:rPr>
                <w:rFonts w:ascii="Bahnschrift" w:hAnsi="Bahnschrift" w:cs="Helvetica"/>
              </w:rPr>
            </w:rPrChange>
          </w:rPr>
          <w:t>précédente, rouvrir chaque onglet en ne changeant toujours pas la plage horaire dans Nudge.</w:t>
        </w:r>
      </w:ins>
    </w:p>
    <w:p w14:paraId="716B200C" w14:textId="20571862" w:rsidR="00AD7204" w:rsidRPr="005B0899" w:rsidRDefault="00AD7204" w:rsidP="00E25A9A">
      <w:pPr>
        <w:spacing w:line="240" w:lineRule="auto"/>
        <w:jc w:val="both"/>
        <w:rPr>
          <w:ins w:id="2243" w:author="HAMLILI Fatima zohra" w:date="2022-03-31T11:35:00Z"/>
          <w:rFonts w:asciiTheme="majorHAnsi" w:hAnsiTheme="majorHAnsi" w:cstheme="majorHAnsi"/>
          <w:rPrChange w:id="2244" w:author="HAMLILI Fatima zohra" w:date="2022-03-31T15:30:00Z">
            <w:rPr>
              <w:ins w:id="2245" w:author="HAMLILI Fatima zohra" w:date="2022-03-31T11:35:00Z"/>
              <w:rFonts w:ascii="Bahnschrift" w:hAnsi="Bahnschrift" w:cs="Helvetica"/>
            </w:rPr>
          </w:rPrChange>
        </w:rPr>
      </w:pPr>
      <w:ins w:id="2246" w:author="HAMLILI Fatima zohra" w:date="2022-03-31T11:33:00Z">
        <w:r w:rsidRPr="005B0899">
          <w:rPr>
            <w:rFonts w:asciiTheme="majorHAnsi" w:hAnsiTheme="majorHAnsi" w:cstheme="majorHAnsi"/>
            <w:rPrChange w:id="2247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Résultat : </w:t>
        </w:r>
      </w:ins>
      <w:ins w:id="2248" w:author="HAMLILI Fatima zohra" w:date="2022-03-31T11:34:00Z">
        <w:r w:rsidRPr="005B0899">
          <w:rPr>
            <w:rFonts w:asciiTheme="majorHAnsi" w:hAnsiTheme="majorHAnsi" w:cstheme="majorHAnsi"/>
            <w:rPrChange w:id="2249" w:author="HAMLILI Fatima zohra" w:date="2022-03-31T15:30:00Z">
              <w:rPr>
                <w:rFonts w:ascii="Bahnschrift" w:hAnsi="Bahnschrift" w:cs="Helvetica"/>
              </w:rPr>
            </w:rPrChange>
          </w:rPr>
          <w:t>Les dashboards affichés ne devraient pas se rafraichir mais afficher directement le précédent</w:t>
        </w:r>
      </w:ins>
    </w:p>
    <w:p w14:paraId="484F20B2" w14:textId="4B3FF95C" w:rsidR="00AD7204" w:rsidRPr="005B0899" w:rsidRDefault="00AD7204" w:rsidP="00206186">
      <w:pPr>
        <w:pStyle w:val="Heading4"/>
        <w:numPr>
          <w:ilvl w:val="1"/>
          <w:numId w:val="26"/>
        </w:numPr>
        <w:rPr>
          <w:ins w:id="2250" w:author="HAMLILI Fatima zohra" w:date="2022-03-31T11:35:00Z"/>
          <w:rFonts w:cstheme="majorHAnsi"/>
          <w:rPrChange w:id="2251" w:author="HAMLILI Fatima zohra" w:date="2022-03-31T15:30:00Z">
            <w:rPr>
              <w:ins w:id="2252" w:author="HAMLILI Fatima zohra" w:date="2022-03-31T11:35:00Z"/>
            </w:rPr>
          </w:rPrChange>
        </w:rPr>
        <w:pPrChange w:id="2253" w:author="HAMLILI Fatima zohra" w:date="2022-03-31T12:09:00Z">
          <w:pPr>
            <w:spacing w:line="240" w:lineRule="auto"/>
            <w:jc w:val="both"/>
          </w:pPr>
        </w:pPrChange>
      </w:pPr>
      <w:ins w:id="2254" w:author="HAMLILI Fatima zohra" w:date="2022-03-31T11:35:00Z">
        <w:r w:rsidRPr="005B0899">
          <w:rPr>
            <w:rFonts w:cstheme="majorHAnsi"/>
            <w:rPrChange w:id="2255" w:author="HAMLILI Fatima zohra" w:date="2022-03-31T15:30:00Z">
              <w:rPr/>
            </w:rPrChange>
          </w:rPr>
          <w:t>Est-ce que le dashboard se rafraichit en cas de changement de plage horaire dans Nudge ?</w:t>
        </w:r>
      </w:ins>
    </w:p>
    <w:p w14:paraId="0C87BCF7" w14:textId="7CCBF8EC" w:rsidR="00AD7204" w:rsidRPr="005B0899" w:rsidRDefault="00AD7204" w:rsidP="00E25A9A">
      <w:pPr>
        <w:spacing w:line="240" w:lineRule="auto"/>
        <w:jc w:val="both"/>
        <w:rPr>
          <w:ins w:id="2256" w:author="HAMLILI Fatima zohra" w:date="2022-03-31T11:36:00Z"/>
          <w:rFonts w:asciiTheme="majorHAnsi" w:hAnsiTheme="majorHAnsi" w:cstheme="majorHAnsi"/>
          <w:rPrChange w:id="2257" w:author="HAMLILI Fatima zohra" w:date="2022-03-31T15:30:00Z">
            <w:rPr>
              <w:ins w:id="2258" w:author="HAMLILI Fatima zohra" w:date="2022-03-31T11:36:00Z"/>
              <w:rFonts w:ascii="Bahnschrift" w:hAnsi="Bahnschrift" w:cs="Helvetica"/>
            </w:rPr>
          </w:rPrChange>
        </w:rPr>
      </w:pPr>
      <w:ins w:id="2259" w:author="HAMLILI Fatima zohra" w:date="2022-03-31T11:35:00Z">
        <w:r w:rsidRPr="005B0899">
          <w:rPr>
            <w:rFonts w:asciiTheme="majorHAnsi" w:hAnsiTheme="majorHAnsi" w:cstheme="majorHAnsi"/>
            <w:rPrChange w:id="2260" w:author="HAMLILI Fatima zohra" w:date="2022-03-31T15:30:00Z">
              <w:rPr>
                <w:rFonts w:ascii="Bahnschrift" w:hAnsi="Bahnschrift" w:cs="Helvetica"/>
              </w:rPr>
            </w:rPrChange>
          </w:rPr>
          <w:t>Opération</w:t>
        </w:r>
      </w:ins>
      <w:ins w:id="2261" w:author="HAMLILI Fatima zohra" w:date="2022-03-31T11:36:00Z">
        <w:r w:rsidRPr="005B0899">
          <w:rPr>
            <w:rFonts w:asciiTheme="majorHAnsi" w:hAnsiTheme="majorHAnsi" w:cstheme="majorHAnsi"/>
            <w:rPrChange w:id="2262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 : ouvrir chaque onglet puis changer </w:t>
        </w:r>
        <w:r w:rsidR="00480C09" w:rsidRPr="005B0899">
          <w:rPr>
            <w:rFonts w:asciiTheme="majorHAnsi" w:hAnsiTheme="majorHAnsi" w:cstheme="majorHAnsi"/>
            <w:rPrChange w:id="2263" w:author="HAMLILI Fatima zohra" w:date="2022-03-31T15:30:00Z">
              <w:rPr>
                <w:rFonts w:ascii="Bahnschrift" w:hAnsi="Bahnschrift" w:cs="Helvetica"/>
              </w:rPr>
            </w:rPrChange>
          </w:rPr>
          <w:t>la plage horaire dans Nudge</w:t>
        </w:r>
      </w:ins>
    </w:p>
    <w:p w14:paraId="381979D5" w14:textId="09294E98" w:rsidR="00480C09" w:rsidRPr="005B0899" w:rsidRDefault="00480C09" w:rsidP="00E25A9A">
      <w:pPr>
        <w:spacing w:line="240" w:lineRule="auto"/>
        <w:jc w:val="both"/>
        <w:rPr>
          <w:ins w:id="2264" w:author="HAMLILI Fatima zohra" w:date="2022-03-31T11:37:00Z"/>
          <w:rFonts w:asciiTheme="majorHAnsi" w:hAnsiTheme="majorHAnsi" w:cstheme="majorHAnsi"/>
          <w:rPrChange w:id="2265" w:author="HAMLILI Fatima zohra" w:date="2022-03-31T15:30:00Z">
            <w:rPr>
              <w:ins w:id="2266" w:author="HAMLILI Fatima zohra" w:date="2022-03-31T11:37:00Z"/>
              <w:rFonts w:ascii="Bahnschrift" w:hAnsi="Bahnschrift" w:cs="Helvetica"/>
            </w:rPr>
          </w:rPrChange>
        </w:rPr>
      </w:pPr>
      <w:ins w:id="2267" w:author="HAMLILI Fatima zohra" w:date="2022-03-31T11:36:00Z">
        <w:r w:rsidRPr="005B0899">
          <w:rPr>
            <w:rFonts w:asciiTheme="majorHAnsi" w:hAnsiTheme="majorHAnsi" w:cstheme="majorHAnsi"/>
            <w:rPrChange w:id="2268" w:author="HAMLILI Fatima zohra" w:date="2022-03-31T15:30:00Z">
              <w:rPr>
                <w:rFonts w:ascii="Bahnschrift" w:hAnsi="Bahnschrift" w:cs="Helvetica"/>
              </w:rPr>
            </w:rPrChange>
          </w:rPr>
          <w:t>Résultat :  le dashboard devrait se r</w:t>
        </w:r>
      </w:ins>
      <w:ins w:id="2269" w:author="HAMLILI Fatima zohra" w:date="2022-03-31T11:37:00Z">
        <w:r w:rsidRPr="005B0899">
          <w:rPr>
            <w:rFonts w:asciiTheme="majorHAnsi" w:hAnsiTheme="majorHAnsi" w:cstheme="majorHAnsi"/>
            <w:rPrChange w:id="2270" w:author="HAMLILI Fatima zohra" w:date="2022-03-31T15:30:00Z">
              <w:rPr>
                <w:rFonts w:ascii="Bahnschrift" w:hAnsi="Bahnschrift" w:cs="Helvetica"/>
              </w:rPr>
            </w:rPrChange>
          </w:rPr>
          <w:t>a</w:t>
        </w:r>
      </w:ins>
      <w:ins w:id="2271" w:author="HAMLILI Fatima zohra" w:date="2022-03-31T11:36:00Z">
        <w:r w:rsidRPr="005B0899">
          <w:rPr>
            <w:rFonts w:asciiTheme="majorHAnsi" w:hAnsiTheme="majorHAnsi" w:cstheme="majorHAnsi"/>
            <w:rPrChange w:id="2272" w:author="HAMLILI Fatima zohra" w:date="2022-03-31T15:30:00Z">
              <w:rPr>
                <w:rFonts w:ascii="Bahnschrift" w:hAnsi="Bahnschrift" w:cs="Helvetica"/>
              </w:rPr>
            </w:rPrChange>
          </w:rPr>
          <w:t>fra</w:t>
        </w:r>
      </w:ins>
      <w:ins w:id="2273" w:author="HAMLILI Fatima zohra" w:date="2022-03-31T11:37:00Z">
        <w:r w:rsidRPr="005B0899">
          <w:rPr>
            <w:rFonts w:asciiTheme="majorHAnsi" w:hAnsiTheme="majorHAnsi" w:cstheme="majorHAnsi"/>
            <w:rPrChange w:id="2274" w:author="HAMLILI Fatima zohra" w:date="2022-03-31T15:30:00Z">
              <w:rPr>
                <w:rFonts w:ascii="Bahnschrift" w:hAnsi="Bahnschrift" w:cs="Helvetica"/>
              </w:rPr>
            </w:rPrChange>
          </w:rPr>
          <w:t>i</w:t>
        </w:r>
      </w:ins>
      <w:ins w:id="2275" w:author="HAMLILI Fatima zohra" w:date="2022-03-31T11:36:00Z">
        <w:r w:rsidRPr="005B0899">
          <w:rPr>
            <w:rFonts w:asciiTheme="majorHAnsi" w:hAnsiTheme="majorHAnsi" w:cstheme="majorHAnsi"/>
            <w:rPrChange w:id="2276" w:author="HAMLILI Fatima zohra" w:date="2022-03-31T15:30:00Z">
              <w:rPr>
                <w:rFonts w:ascii="Bahnschrift" w:hAnsi="Bahnschrift" w:cs="Helvetica"/>
              </w:rPr>
            </w:rPrChange>
          </w:rPr>
          <w:t>chir</w:t>
        </w:r>
      </w:ins>
      <w:ins w:id="2277" w:author="HAMLILI Fatima zohra" w:date="2022-03-31T11:37:00Z">
        <w:r w:rsidRPr="005B0899">
          <w:rPr>
            <w:rFonts w:asciiTheme="majorHAnsi" w:hAnsiTheme="majorHAnsi" w:cstheme="majorHAnsi"/>
            <w:rPrChange w:id="2278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en prenant compte de la nouvelle plage horaire</w:t>
        </w:r>
      </w:ins>
      <w:ins w:id="2279" w:author="HAMLILI Fatima zohra" w:date="2022-03-31T11:36:00Z">
        <w:r w:rsidRPr="005B0899">
          <w:rPr>
            <w:rFonts w:asciiTheme="majorHAnsi" w:hAnsiTheme="majorHAnsi" w:cstheme="majorHAnsi"/>
            <w:rPrChange w:id="2280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</w:t>
        </w:r>
      </w:ins>
    </w:p>
    <w:p w14:paraId="10B8C8FB" w14:textId="79C986EA" w:rsidR="00480C09" w:rsidRPr="005B0899" w:rsidRDefault="00480C09" w:rsidP="00206186">
      <w:pPr>
        <w:pStyle w:val="Heading4"/>
        <w:numPr>
          <w:ilvl w:val="1"/>
          <w:numId w:val="26"/>
        </w:numPr>
        <w:rPr>
          <w:ins w:id="2281" w:author="HAMLILI Fatima zohra" w:date="2022-03-31T11:41:00Z"/>
          <w:rFonts w:cstheme="majorHAnsi"/>
          <w:rPrChange w:id="2282" w:author="HAMLILI Fatima zohra" w:date="2022-03-31T15:30:00Z">
            <w:rPr>
              <w:ins w:id="2283" w:author="HAMLILI Fatima zohra" w:date="2022-03-31T11:41:00Z"/>
            </w:rPr>
          </w:rPrChange>
        </w:rPr>
        <w:pPrChange w:id="2284" w:author="HAMLILI Fatima zohra" w:date="2022-03-31T12:09:00Z">
          <w:pPr>
            <w:spacing w:line="240" w:lineRule="auto"/>
            <w:jc w:val="both"/>
          </w:pPr>
        </w:pPrChange>
      </w:pPr>
      <w:ins w:id="2285" w:author="HAMLILI Fatima zohra" w:date="2022-03-31T11:40:00Z">
        <w:r w:rsidRPr="005B0899">
          <w:rPr>
            <w:rFonts w:cstheme="majorHAnsi"/>
            <w:rPrChange w:id="2286" w:author="HAMLILI Fatima zohra" w:date="2022-03-31T15:30:00Z">
              <w:rPr/>
            </w:rPrChange>
          </w:rPr>
          <w:t>Retour sur le p</w:t>
        </w:r>
      </w:ins>
      <w:ins w:id="2287" w:author="HAMLILI Fatima zohra" w:date="2022-03-31T11:41:00Z">
        <w:r w:rsidRPr="005B0899">
          <w:rPr>
            <w:rFonts w:cstheme="majorHAnsi"/>
            <w:rPrChange w:id="2288" w:author="HAMLILI Fatima zohra" w:date="2022-03-31T15:30:00Z">
              <w:rPr/>
            </w:rPrChange>
          </w:rPr>
          <w:t xml:space="preserve">remier onglet en cas de changement d’application </w:t>
        </w:r>
      </w:ins>
    </w:p>
    <w:p w14:paraId="70AAA36C" w14:textId="3325C15E" w:rsidR="00275103" w:rsidRPr="005B0899" w:rsidRDefault="00275103" w:rsidP="00E25A9A">
      <w:pPr>
        <w:spacing w:line="240" w:lineRule="auto"/>
        <w:jc w:val="both"/>
        <w:rPr>
          <w:ins w:id="2289" w:author="HAMLILI Fatima zohra" w:date="2022-03-31T11:42:00Z"/>
          <w:rFonts w:asciiTheme="majorHAnsi" w:hAnsiTheme="majorHAnsi" w:cstheme="majorHAnsi"/>
          <w:rPrChange w:id="2290" w:author="HAMLILI Fatima zohra" w:date="2022-03-31T15:30:00Z">
            <w:rPr>
              <w:ins w:id="2291" w:author="HAMLILI Fatima zohra" w:date="2022-03-31T11:42:00Z"/>
              <w:rFonts w:ascii="Bahnschrift" w:hAnsi="Bahnschrift" w:cs="Helvetica"/>
            </w:rPr>
          </w:rPrChange>
        </w:rPr>
      </w:pPr>
      <w:ins w:id="2292" w:author="HAMLILI Fatima zohra" w:date="2022-03-31T11:41:00Z">
        <w:r w:rsidRPr="005B0899">
          <w:rPr>
            <w:rFonts w:asciiTheme="majorHAnsi" w:hAnsiTheme="majorHAnsi" w:cstheme="majorHAnsi"/>
            <w:rPrChange w:id="2293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Opération : se mettre sur un onglet </w:t>
        </w:r>
      </w:ins>
      <w:ins w:id="2294" w:author="HAMLILI Fatima zohra" w:date="2022-03-31T11:42:00Z">
        <w:r w:rsidRPr="005B0899">
          <w:rPr>
            <w:rFonts w:asciiTheme="majorHAnsi" w:hAnsiTheme="majorHAnsi" w:cstheme="majorHAnsi"/>
            <w:rPrChange w:id="2295" w:author="HAMLILI Fatima zohra" w:date="2022-03-31T15:30:00Z">
              <w:rPr>
                <w:rFonts w:ascii="Bahnschrift" w:hAnsi="Bahnschrift" w:cs="Helvetica"/>
              </w:rPr>
            </w:rPrChange>
          </w:rPr>
          <w:t>P</w:t>
        </w:r>
      </w:ins>
      <w:ins w:id="2296" w:author="HAMLILI Fatima zohra" w:date="2022-03-31T11:41:00Z">
        <w:r w:rsidRPr="005B0899">
          <w:rPr>
            <w:rFonts w:asciiTheme="majorHAnsi" w:hAnsiTheme="majorHAnsi" w:cstheme="majorHAnsi"/>
            <w:rPrChange w:id="2297" w:author="HAMLILI Fatima zohra" w:date="2022-03-31T15:30:00Z">
              <w:rPr>
                <w:rFonts w:ascii="Bahnschrift" w:hAnsi="Bahnschrift" w:cs="Helvetica"/>
              </w:rPr>
            </w:rPrChange>
          </w:rPr>
          <w:t>owerhouse  et changer d’application</w:t>
        </w:r>
      </w:ins>
      <w:ins w:id="2298" w:author="HAMLILI Fatima zohra" w:date="2022-03-31T11:42:00Z">
        <w:r w:rsidRPr="005B0899">
          <w:rPr>
            <w:rFonts w:asciiTheme="majorHAnsi" w:hAnsiTheme="majorHAnsi" w:cstheme="majorHAnsi"/>
            <w:rPrChange w:id="2299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sur la liste déroulante de Nudge</w:t>
        </w:r>
      </w:ins>
      <w:ins w:id="2300" w:author="HAMLILI Fatima zohra" w:date="2022-03-31T11:43:00Z">
        <w:r w:rsidRPr="005B0899">
          <w:rPr>
            <w:rFonts w:asciiTheme="majorHAnsi" w:hAnsiTheme="majorHAnsi" w:cstheme="majorHAnsi"/>
            <w:rPrChange w:id="2301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(faire l’opération à partir de tous les onglets </w:t>
        </w:r>
        <w:proofErr w:type="spellStart"/>
        <w:r w:rsidRPr="005B0899">
          <w:rPr>
            <w:rFonts w:asciiTheme="majorHAnsi" w:hAnsiTheme="majorHAnsi" w:cstheme="majorHAnsi"/>
            <w:rPrChange w:id="2302" w:author="HAMLILI Fatima zohra" w:date="2022-03-31T15:30:00Z">
              <w:rPr>
                <w:rFonts w:ascii="Bahnschrift" w:hAnsi="Bahnschrift" w:cs="Helvetica"/>
              </w:rPr>
            </w:rPrChange>
          </w:rPr>
          <w:t>PowerHouse</w:t>
        </w:r>
        <w:proofErr w:type="spellEnd"/>
        <w:r w:rsidRPr="005B0899">
          <w:rPr>
            <w:rFonts w:asciiTheme="majorHAnsi" w:hAnsiTheme="majorHAnsi" w:cstheme="majorHAnsi"/>
            <w:rPrChange w:id="2303" w:author="HAMLILI Fatima zohra" w:date="2022-03-31T15:30:00Z">
              <w:rPr>
                <w:rFonts w:ascii="Bahnschrift" w:hAnsi="Bahnschrift" w:cs="Helvetica"/>
              </w:rPr>
            </w:rPrChange>
          </w:rPr>
          <w:t>)</w:t>
        </w:r>
      </w:ins>
    </w:p>
    <w:p w14:paraId="703EA853" w14:textId="4A780D23" w:rsidR="00275103" w:rsidRPr="005B0899" w:rsidRDefault="00275103" w:rsidP="00E25A9A">
      <w:pPr>
        <w:spacing w:line="240" w:lineRule="auto"/>
        <w:jc w:val="both"/>
        <w:rPr>
          <w:ins w:id="2304" w:author="HAMLILI Fatima zohra" w:date="2022-03-31T11:44:00Z"/>
          <w:rFonts w:asciiTheme="majorHAnsi" w:hAnsiTheme="majorHAnsi" w:cstheme="majorHAnsi"/>
          <w:rPrChange w:id="2305" w:author="HAMLILI Fatima zohra" w:date="2022-03-31T15:30:00Z">
            <w:rPr>
              <w:ins w:id="2306" w:author="HAMLILI Fatima zohra" w:date="2022-03-31T11:44:00Z"/>
              <w:rFonts w:ascii="Bahnschrift" w:hAnsi="Bahnschrift" w:cs="Helvetica"/>
            </w:rPr>
          </w:rPrChange>
        </w:rPr>
      </w:pPr>
      <w:ins w:id="2307" w:author="HAMLILI Fatima zohra" w:date="2022-03-31T11:42:00Z">
        <w:r w:rsidRPr="005B0899">
          <w:rPr>
            <w:rFonts w:asciiTheme="majorHAnsi" w:hAnsiTheme="majorHAnsi" w:cstheme="majorHAnsi"/>
            <w:rPrChange w:id="2308" w:author="HAMLILI Fatima zohra" w:date="2022-03-31T15:30:00Z">
              <w:rPr>
                <w:rFonts w:ascii="Bahnschrift" w:hAnsi="Bahnschrift" w:cs="Helvetica"/>
              </w:rPr>
            </w:rPrChange>
          </w:rPr>
          <w:t>Résultat : le changement devrait nous ramener sur le premier o</w:t>
        </w:r>
      </w:ins>
      <w:ins w:id="2309" w:author="HAMLILI Fatima zohra" w:date="2022-03-31T11:43:00Z">
        <w:r w:rsidRPr="005B0899">
          <w:rPr>
            <w:rFonts w:asciiTheme="majorHAnsi" w:hAnsiTheme="majorHAnsi" w:cstheme="majorHAnsi"/>
            <w:rPrChange w:id="2310" w:author="HAMLILI Fatima zohra" w:date="2022-03-31T15:30:00Z">
              <w:rPr>
                <w:rFonts w:ascii="Bahnschrift" w:hAnsi="Bahnschrift" w:cs="Helvetica"/>
              </w:rPr>
            </w:rPrChange>
          </w:rPr>
          <w:t>nglet</w:t>
        </w:r>
      </w:ins>
      <w:ins w:id="2311" w:author="HAMLILI Fatima zohra" w:date="2022-03-31T11:42:00Z">
        <w:r w:rsidRPr="005B0899">
          <w:rPr>
            <w:rFonts w:asciiTheme="majorHAnsi" w:hAnsiTheme="majorHAnsi" w:cstheme="majorHAnsi"/>
            <w:rPrChange w:id="2312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</w:t>
        </w:r>
      </w:ins>
    </w:p>
    <w:p w14:paraId="7A9CD752" w14:textId="3F8DB8EB" w:rsidR="00275103" w:rsidRPr="005B0899" w:rsidRDefault="00275103" w:rsidP="00206186">
      <w:pPr>
        <w:pStyle w:val="Heading4"/>
        <w:numPr>
          <w:ilvl w:val="1"/>
          <w:numId w:val="26"/>
        </w:numPr>
        <w:rPr>
          <w:ins w:id="2313" w:author="HAMLILI Fatima zohra" w:date="2022-03-31T11:45:00Z"/>
          <w:rFonts w:cstheme="majorHAnsi"/>
          <w:rPrChange w:id="2314" w:author="HAMLILI Fatima zohra" w:date="2022-03-31T15:30:00Z">
            <w:rPr>
              <w:ins w:id="2315" w:author="HAMLILI Fatima zohra" w:date="2022-03-31T11:45:00Z"/>
            </w:rPr>
          </w:rPrChange>
        </w:rPr>
        <w:pPrChange w:id="2316" w:author="HAMLILI Fatima zohra" w:date="2022-03-31T12:09:00Z">
          <w:pPr>
            <w:spacing w:line="240" w:lineRule="auto"/>
            <w:jc w:val="both"/>
          </w:pPr>
        </w:pPrChange>
      </w:pPr>
      <w:ins w:id="2317" w:author="HAMLILI Fatima zohra" w:date="2022-03-31T11:45:00Z">
        <w:r w:rsidRPr="005B0899">
          <w:rPr>
            <w:rFonts w:cstheme="majorHAnsi"/>
            <w:rPrChange w:id="2318" w:author="HAMLILI Fatima zohra" w:date="2022-03-31T15:30:00Z">
              <w:rPr/>
            </w:rPrChange>
          </w:rPr>
          <w:t>Est-ce que le changement de plage horaire dans les dashboards se répercute aussi dans Nudge ?</w:t>
        </w:r>
      </w:ins>
    </w:p>
    <w:p w14:paraId="3F7A4689" w14:textId="1D3D63C3" w:rsidR="00BF5B49" w:rsidRPr="005B0899" w:rsidRDefault="00275103" w:rsidP="00E25A9A">
      <w:pPr>
        <w:spacing w:line="240" w:lineRule="auto"/>
        <w:jc w:val="both"/>
        <w:rPr>
          <w:ins w:id="2319" w:author="HAMLILI Fatima zohra" w:date="2022-03-31T11:59:00Z"/>
          <w:rFonts w:asciiTheme="majorHAnsi" w:hAnsiTheme="majorHAnsi" w:cstheme="majorHAnsi"/>
          <w:rPrChange w:id="2320" w:author="HAMLILI Fatima zohra" w:date="2022-03-31T15:30:00Z">
            <w:rPr>
              <w:ins w:id="2321" w:author="HAMLILI Fatima zohra" w:date="2022-03-31T11:59:00Z"/>
              <w:rFonts w:ascii="Bahnschrift" w:hAnsi="Bahnschrift" w:cs="Helvetica"/>
            </w:rPr>
          </w:rPrChange>
        </w:rPr>
      </w:pPr>
      <w:ins w:id="2322" w:author="HAMLILI Fatima zohra" w:date="2022-03-31T11:45:00Z">
        <w:r w:rsidRPr="005B0899">
          <w:rPr>
            <w:rFonts w:asciiTheme="majorHAnsi" w:hAnsiTheme="majorHAnsi" w:cstheme="majorHAnsi"/>
            <w:rPrChange w:id="2323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Opération : </w:t>
        </w:r>
      </w:ins>
      <w:ins w:id="2324" w:author="HAMLILI Fatima zohra" w:date="2022-03-31T11:46:00Z">
        <w:r w:rsidR="0027429D" w:rsidRPr="005B0899">
          <w:rPr>
            <w:rFonts w:asciiTheme="majorHAnsi" w:hAnsiTheme="majorHAnsi" w:cstheme="majorHAnsi"/>
            <w:rPrChange w:id="2325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Ouvrir avec n’importe quelle plage horaire un onglet </w:t>
        </w:r>
        <w:proofErr w:type="spellStart"/>
        <w:r w:rsidR="0027429D" w:rsidRPr="005B0899">
          <w:rPr>
            <w:rFonts w:asciiTheme="majorHAnsi" w:hAnsiTheme="majorHAnsi" w:cstheme="majorHAnsi"/>
            <w:rPrChange w:id="2326" w:author="HAMLILI Fatima zohra" w:date="2022-03-31T15:30:00Z">
              <w:rPr>
                <w:rFonts w:ascii="Bahnschrift" w:hAnsi="Bahnschrift" w:cs="Helvetica"/>
              </w:rPr>
            </w:rPrChange>
          </w:rPr>
          <w:t>Power</w:t>
        </w:r>
      </w:ins>
      <w:ins w:id="2327" w:author="HAMLILI Fatima zohra" w:date="2022-03-31T11:47:00Z">
        <w:r w:rsidR="0027429D" w:rsidRPr="005B0899">
          <w:rPr>
            <w:rFonts w:asciiTheme="majorHAnsi" w:hAnsiTheme="majorHAnsi" w:cstheme="majorHAnsi"/>
            <w:rPrChange w:id="2328" w:author="HAMLILI Fatima zohra" w:date="2022-03-31T15:30:00Z">
              <w:rPr>
                <w:rFonts w:ascii="Bahnschrift" w:hAnsi="Bahnschrift" w:cs="Helvetica"/>
              </w:rPr>
            </w:rPrChange>
          </w:rPr>
          <w:t>House</w:t>
        </w:r>
        <w:proofErr w:type="spellEnd"/>
        <w:r w:rsidR="0027429D" w:rsidRPr="005B0899">
          <w:rPr>
            <w:rFonts w:asciiTheme="majorHAnsi" w:hAnsiTheme="majorHAnsi" w:cstheme="majorHAnsi"/>
            <w:rPrChange w:id="2329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puis changer la plage horaire</w:t>
        </w:r>
      </w:ins>
      <w:ins w:id="2330" w:author="HAMLILI Fatima zohra" w:date="2022-03-31T11:57:00Z">
        <w:r w:rsidR="00EC087C" w:rsidRPr="005B0899">
          <w:rPr>
            <w:rFonts w:asciiTheme="majorHAnsi" w:hAnsiTheme="majorHAnsi" w:cstheme="majorHAnsi"/>
            <w:rPrChange w:id="2331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et ensuite changer d’onglet. </w:t>
        </w:r>
      </w:ins>
      <w:ins w:id="2332" w:author="HAMLILI Fatima zohra" w:date="2022-03-31T11:47:00Z">
        <w:r w:rsidR="0027429D" w:rsidRPr="005B0899">
          <w:rPr>
            <w:rFonts w:asciiTheme="majorHAnsi" w:hAnsiTheme="majorHAnsi" w:cstheme="majorHAnsi"/>
            <w:rPrChange w:id="2333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Le changement de plage horaire dans le </w:t>
        </w:r>
        <w:proofErr w:type="spellStart"/>
        <w:r w:rsidR="0027429D" w:rsidRPr="005B0899">
          <w:rPr>
            <w:rFonts w:asciiTheme="majorHAnsi" w:hAnsiTheme="majorHAnsi" w:cstheme="majorHAnsi"/>
            <w:rPrChange w:id="2334" w:author="HAMLILI Fatima zohra" w:date="2022-03-31T15:30:00Z">
              <w:rPr>
                <w:rFonts w:ascii="Bahnschrift" w:hAnsi="Bahnschrift" w:cs="Helvetica"/>
              </w:rPr>
            </w:rPrChange>
          </w:rPr>
          <w:t>dashborad</w:t>
        </w:r>
        <w:proofErr w:type="spellEnd"/>
        <w:r w:rsidR="0027429D" w:rsidRPr="005B0899">
          <w:rPr>
            <w:rFonts w:asciiTheme="majorHAnsi" w:hAnsiTheme="majorHAnsi" w:cstheme="majorHAnsi"/>
            <w:rPrChange w:id="2335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devra se faire de 3 façon différentes </w:t>
        </w:r>
      </w:ins>
      <w:ins w:id="2336" w:author="HAMLILI Fatima zohra" w:date="2022-03-31T11:56:00Z">
        <w:r w:rsidR="00BF5B49" w:rsidRPr="005B0899">
          <w:rPr>
            <w:rFonts w:asciiTheme="majorHAnsi" w:hAnsiTheme="majorHAnsi" w:cstheme="majorHAnsi"/>
            <w:rPrChange w:id="2337" w:author="HAMLILI Fatima zohra" w:date="2022-03-31T15:30:00Z">
              <w:rPr>
                <w:rFonts w:ascii="Bahnschrift" w:hAnsi="Bahnschrift" w:cs="Helvetica"/>
              </w:rPr>
            </w:rPrChange>
          </w:rPr>
          <w:t>et pour chaque onglet.</w:t>
        </w:r>
        <w:r w:rsidR="00EC087C" w:rsidRPr="005B0899">
          <w:rPr>
            <w:rFonts w:asciiTheme="majorHAnsi" w:hAnsiTheme="majorHAnsi" w:cstheme="majorHAnsi"/>
            <w:rPrChange w:id="2338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</w:t>
        </w:r>
      </w:ins>
    </w:p>
    <w:p w14:paraId="5728E124" w14:textId="41868077" w:rsidR="00EC087C" w:rsidRPr="005B0899" w:rsidRDefault="00EC087C" w:rsidP="00E25A9A">
      <w:pPr>
        <w:spacing w:line="240" w:lineRule="auto"/>
        <w:jc w:val="both"/>
        <w:rPr>
          <w:ins w:id="2339" w:author="HAMLILI Fatima zohra" w:date="2022-03-31T11:47:00Z"/>
          <w:rFonts w:asciiTheme="majorHAnsi" w:hAnsiTheme="majorHAnsi" w:cstheme="majorHAnsi"/>
          <w:rPrChange w:id="2340" w:author="HAMLILI Fatima zohra" w:date="2022-03-31T15:30:00Z">
            <w:rPr>
              <w:ins w:id="2341" w:author="HAMLILI Fatima zohra" w:date="2022-03-31T11:47:00Z"/>
              <w:rFonts w:ascii="Bahnschrift" w:hAnsi="Bahnschrift" w:cs="Helvetica"/>
            </w:rPr>
          </w:rPrChange>
        </w:rPr>
      </w:pPr>
      <w:ins w:id="2342" w:author="HAMLILI Fatima zohra" w:date="2022-03-31T11:59:00Z">
        <w:r w:rsidRPr="005B0899">
          <w:rPr>
            <w:rFonts w:asciiTheme="majorHAnsi" w:hAnsiTheme="majorHAnsi" w:cstheme="majorHAnsi"/>
            <w:rPrChange w:id="2343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Faire cette opération à partir de tous les onglets </w:t>
        </w:r>
        <w:proofErr w:type="spellStart"/>
        <w:r w:rsidRPr="005B0899">
          <w:rPr>
            <w:rFonts w:asciiTheme="majorHAnsi" w:hAnsiTheme="majorHAnsi" w:cstheme="majorHAnsi"/>
            <w:rPrChange w:id="2344" w:author="HAMLILI Fatima zohra" w:date="2022-03-31T15:30:00Z">
              <w:rPr>
                <w:rFonts w:ascii="Bahnschrift" w:hAnsi="Bahnschrift" w:cs="Helvetica"/>
              </w:rPr>
            </w:rPrChange>
          </w:rPr>
          <w:t>PowerHouse</w:t>
        </w:r>
        <w:proofErr w:type="spellEnd"/>
        <w:r w:rsidRPr="005B0899">
          <w:rPr>
            <w:rFonts w:asciiTheme="majorHAnsi" w:hAnsiTheme="majorHAnsi" w:cstheme="majorHAnsi"/>
            <w:rPrChange w:id="2345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et pour </w:t>
        </w:r>
      </w:ins>
      <w:ins w:id="2346" w:author="HAMLILI Fatima zohra" w:date="2022-03-31T12:00:00Z">
        <w:r w:rsidRPr="005B0899">
          <w:rPr>
            <w:rFonts w:asciiTheme="majorHAnsi" w:hAnsiTheme="majorHAnsi" w:cstheme="majorHAnsi"/>
            <w:rPrChange w:id="2347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chaque onglet, en utilisant les trois façons pour changer de plage horaire. </w:t>
        </w:r>
      </w:ins>
    </w:p>
    <w:p w14:paraId="2860E364" w14:textId="3389B566" w:rsidR="0027429D" w:rsidRPr="005B0899" w:rsidRDefault="00BF5B49" w:rsidP="00E25A9A">
      <w:pPr>
        <w:spacing w:line="240" w:lineRule="auto"/>
        <w:jc w:val="both"/>
        <w:rPr>
          <w:ins w:id="2348" w:author="HAMLILI Fatima zohra" w:date="2022-03-31T10:55:00Z"/>
          <w:rFonts w:asciiTheme="majorHAnsi" w:hAnsiTheme="majorHAnsi" w:cstheme="majorHAnsi"/>
          <w:rPrChange w:id="2349" w:author="HAMLILI Fatima zohra" w:date="2022-03-31T15:30:00Z">
            <w:rPr>
              <w:ins w:id="2350" w:author="HAMLILI Fatima zohra" w:date="2022-03-31T10:55:00Z"/>
            </w:rPr>
          </w:rPrChange>
        </w:rPr>
        <w:pPrChange w:id="2351" w:author="HAMLILI Fatima zohra" w:date="2022-03-31T11:28:00Z">
          <w:pPr>
            <w:spacing w:line="240" w:lineRule="auto"/>
            <w:jc w:val="both"/>
          </w:pPr>
        </w:pPrChange>
      </w:pPr>
      <w:ins w:id="2352" w:author="HAMLILI Fatima zohra" w:date="2022-03-31T11:55:00Z">
        <w:r w:rsidRPr="005B0899">
          <w:rPr>
            <w:rFonts w:asciiTheme="majorHAnsi" w:hAnsiTheme="majorHAnsi" w:cstheme="majorHAnsi"/>
            <w:noProof/>
            <w:rPrChange w:id="2353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08D23819" wp14:editId="652C91F8">
              <wp:extent cx="6675120" cy="2534285"/>
              <wp:effectExtent l="0" t="0" r="0" b="0"/>
              <wp:docPr id="57" name="Picture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75972" cy="2534608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17DB958C" w14:textId="652A2795" w:rsidR="00AB41EC" w:rsidRPr="005B0899" w:rsidRDefault="00EC087C">
      <w:pPr>
        <w:spacing w:line="240" w:lineRule="auto"/>
        <w:jc w:val="both"/>
        <w:rPr>
          <w:ins w:id="2354" w:author="HAMLILI Fatima zohra" w:date="2022-03-31T10:55:00Z"/>
          <w:rFonts w:asciiTheme="majorHAnsi" w:hAnsiTheme="majorHAnsi" w:cstheme="majorHAnsi"/>
          <w:rPrChange w:id="2355" w:author="HAMLILI Fatima zohra" w:date="2022-03-31T15:30:00Z">
            <w:rPr>
              <w:ins w:id="2356" w:author="HAMLILI Fatima zohra" w:date="2022-03-31T10:55:00Z"/>
              <w:rFonts w:ascii="Bahnschrift" w:hAnsi="Bahnschrift" w:cs="Helvetica"/>
            </w:rPr>
          </w:rPrChange>
        </w:rPr>
      </w:pPr>
      <w:ins w:id="2357" w:author="HAMLILI Fatima zohra" w:date="2022-03-31T11:57:00Z">
        <w:r w:rsidRPr="005B0899">
          <w:rPr>
            <w:rFonts w:asciiTheme="majorHAnsi" w:hAnsiTheme="majorHAnsi" w:cstheme="majorHAnsi"/>
            <w:rPrChange w:id="2358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Résultat : La dernière plage horaire affichée </w:t>
        </w:r>
      </w:ins>
      <w:ins w:id="2359" w:author="HAMLILI Fatima zohra" w:date="2022-03-31T11:58:00Z">
        <w:r w:rsidRPr="005B0899">
          <w:rPr>
            <w:rFonts w:asciiTheme="majorHAnsi" w:hAnsiTheme="majorHAnsi" w:cstheme="majorHAnsi"/>
            <w:rPrChange w:id="2360" w:author="HAMLILI Fatima zohra" w:date="2022-03-31T15:30:00Z">
              <w:rPr>
                <w:rFonts w:ascii="Bahnschrift" w:hAnsi="Bahnschrift" w:cs="Helvetica"/>
              </w:rPr>
            </w:rPrChange>
          </w:rPr>
          <w:t>devrait se répercuter sur la plage horaire de Nudge et sur le nouvel onglet ch</w:t>
        </w:r>
      </w:ins>
      <w:ins w:id="2361" w:author="HAMLILI Fatima zohra" w:date="2022-03-31T11:59:00Z">
        <w:r w:rsidRPr="005B0899">
          <w:rPr>
            <w:rFonts w:asciiTheme="majorHAnsi" w:hAnsiTheme="majorHAnsi" w:cstheme="majorHAnsi"/>
            <w:rPrChange w:id="2362" w:author="HAMLILI Fatima zohra" w:date="2022-03-31T15:30:00Z">
              <w:rPr>
                <w:rFonts w:ascii="Bahnschrift" w:hAnsi="Bahnschrift" w:cs="Helvetica"/>
              </w:rPr>
            </w:rPrChange>
          </w:rPr>
          <w:t>oisi.</w:t>
        </w:r>
      </w:ins>
    </w:p>
    <w:p w14:paraId="31C34547" w14:textId="77777777" w:rsidR="00AB41EC" w:rsidRPr="005B0899" w:rsidRDefault="00AB41EC">
      <w:pPr>
        <w:spacing w:line="240" w:lineRule="auto"/>
        <w:jc w:val="both"/>
        <w:rPr>
          <w:rFonts w:asciiTheme="majorHAnsi" w:hAnsiTheme="majorHAnsi" w:cstheme="majorHAnsi"/>
          <w:rPrChange w:id="2363" w:author="HAMLILI Fatima zohra" w:date="2022-03-31T15:30:00Z">
            <w:rPr>
              <w:rFonts w:ascii="Bahnschrift" w:hAnsi="Bahnschrift" w:cs="Helvetica"/>
            </w:rPr>
          </w:rPrChange>
        </w:rPr>
        <w:pPrChange w:id="2364" w:author="HAMLILI Fatima zohra" w:date="2021-12-27T10:00:00Z">
          <w:pPr>
            <w:spacing w:line="240" w:lineRule="auto"/>
          </w:pPr>
        </w:pPrChange>
      </w:pPr>
    </w:p>
    <w:p w14:paraId="2D37AC72" w14:textId="6811591E" w:rsidR="00971E70" w:rsidRPr="005B0899" w:rsidRDefault="00502C3B">
      <w:pPr>
        <w:pStyle w:val="Heading1"/>
        <w:numPr>
          <w:ilvl w:val="0"/>
          <w:numId w:val="11"/>
        </w:numPr>
        <w:jc w:val="both"/>
        <w:rPr>
          <w:rFonts w:cstheme="majorHAnsi"/>
          <w:b/>
          <w:bCs/>
          <w:rPrChange w:id="2365" w:author="HAMLILI Fatima zohra" w:date="2022-03-31T15:30:00Z">
            <w:rPr>
              <w:rFonts w:ascii="Bahnschrift" w:hAnsi="Bahnschrift"/>
            </w:rPr>
          </w:rPrChange>
        </w:rPr>
        <w:pPrChange w:id="2366" w:author="HAMLILI Fatima zohra" w:date="2021-12-27T10:00:00Z">
          <w:pPr>
            <w:pStyle w:val="Heading1"/>
            <w:numPr>
              <w:numId w:val="11"/>
            </w:numPr>
            <w:ind w:left="720" w:hanging="360"/>
          </w:pPr>
        </w:pPrChange>
      </w:pPr>
      <w:bookmarkStart w:id="2367" w:name="_Toc99633339"/>
      <w:ins w:id="2368" w:author="HAMLILI Fatima zohra" w:date="2021-12-28T11:29:00Z">
        <w:r w:rsidRPr="005B0899">
          <w:rPr>
            <w:rFonts w:cstheme="majorHAnsi"/>
            <w:b/>
            <w:bCs/>
            <w:rPrChange w:id="2369" w:author="HAMLILI Fatima zohra" w:date="2022-03-31T15:30:00Z">
              <w:rPr>
                <w:rFonts w:ascii="Bahnschrift" w:hAnsi="Bahnschrift"/>
              </w:rPr>
            </w:rPrChange>
          </w:rPr>
          <w:t>L</w:t>
        </w:r>
      </w:ins>
      <w:del w:id="2370" w:author="HAMLILI Fatima zohra" w:date="2021-12-28T11:29:00Z">
        <w:r w:rsidR="00BA25E6" w:rsidRPr="005B0899" w:rsidDel="00502C3B">
          <w:rPr>
            <w:rFonts w:cstheme="majorHAnsi"/>
            <w:b/>
            <w:bCs/>
            <w:rPrChange w:id="2371" w:author="HAMLILI Fatima zohra" w:date="2022-03-31T15:30:00Z">
              <w:rPr>
                <w:rFonts w:ascii="Bahnschrift" w:hAnsi="Bahnschrift"/>
              </w:rPr>
            </w:rPrChange>
          </w:rPr>
          <w:delText>Test d</w:delText>
        </w:r>
      </w:del>
      <w:r w:rsidR="00BA25E6" w:rsidRPr="005B0899">
        <w:rPr>
          <w:rFonts w:cstheme="majorHAnsi"/>
          <w:b/>
          <w:bCs/>
          <w:rPrChange w:id="2372" w:author="HAMLILI Fatima zohra" w:date="2022-03-31T15:30:00Z">
            <w:rPr>
              <w:rFonts w:ascii="Bahnschrift" w:hAnsi="Bahnschrift"/>
            </w:rPr>
          </w:rPrChange>
        </w:rPr>
        <w:t>es éléments de la barre de navigation</w:t>
      </w:r>
      <w:bookmarkEnd w:id="2367"/>
    </w:p>
    <w:p w14:paraId="1D63F35E" w14:textId="38083782" w:rsidR="00BA25E6" w:rsidRPr="005B0899" w:rsidRDefault="001C432B" w:rsidP="005369FC">
      <w:pPr>
        <w:pStyle w:val="Heading2"/>
        <w:numPr>
          <w:ilvl w:val="0"/>
          <w:numId w:val="31"/>
        </w:numPr>
        <w:rPr>
          <w:rFonts w:cstheme="majorHAnsi"/>
          <w:rPrChange w:id="2373" w:author="HAMLILI Fatima zohra" w:date="2022-03-31T15:30:00Z">
            <w:rPr/>
          </w:rPrChange>
        </w:rPr>
        <w:pPrChange w:id="2374" w:author="HAMLILI Fatima zohra" w:date="2022-03-31T15:28:00Z">
          <w:pPr>
            <w:pStyle w:val="Heading3"/>
            <w:numPr>
              <w:numId w:val="18"/>
            </w:numPr>
            <w:ind w:left="720" w:hanging="360"/>
          </w:pPr>
        </w:pPrChange>
      </w:pPr>
      <w:bookmarkStart w:id="2375" w:name="_Toc99633340"/>
      <w:r w:rsidRPr="005B0899">
        <w:rPr>
          <w:rFonts w:cstheme="majorHAnsi"/>
          <w:rPrChange w:id="2376" w:author="HAMLILI Fatima zohra" w:date="2022-03-31T15:30:00Z">
            <w:rPr/>
          </w:rPrChange>
        </w:rPr>
        <w:t xml:space="preserve">Onglet </w:t>
      </w:r>
      <w:r w:rsidR="00EC46FD" w:rsidRPr="005B0899">
        <w:rPr>
          <w:rFonts w:cstheme="majorHAnsi"/>
          <w:rPrChange w:id="2377" w:author="HAMLILI Fatima zohra" w:date="2022-03-31T15:30:00Z">
            <w:rPr/>
          </w:rPrChange>
        </w:rPr>
        <w:t>N</w:t>
      </w:r>
      <w:r w:rsidR="00C26ED2" w:rsidRPr="005B0899">
        <w:rPr>
          <w:rFonts w:cstheme="majorHAnsi"/>
          <w:rPrChange w:id="2378" w:author="HAMLILI Fatima zohra" w:date="2022-03-31T15:30:00Z">
            <w:rPr/>
          </w:rPrChange>
        </w:rPr>
        <w:t>OTIFICATIONS</w:t>
      </w:r>
      <w:bookmarkEnd w:id="2375"/>
    </w:p>
    <w:p w14:paraId="39ED64B2" w14:textId="59055307" w:rsidR="00EC46FD" w:rsidRPr="005B0899" w:rsidRDefault="00EC46FD">
      <w:pPr>
        <w:jc w:val="both"/>
        <w:rPr>
          <w:rFonts w:asciiTheme="majorHAnsi" w:hAnsiTheme="majorHAnsi" w:cstheme="majorHAnsi"/>
          <w:rPrChange w:id="2379" w:author="HAMLILI Fatima zohra" w:date="2022-03-31T15:30:00Z">
            <w:rPr>
              <w:rFonts w:ascii="Bahnschrift" w:hAnsi="Bahnschrift" w:cs="Helvetica"/>
            </w:rPr>
          </w:rPrChange>
        </w:rPr>
        <w:pPrChange w:id="2380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2381" w:author="HAMLILI Fatima zohra" w:date="2022-03-31T15:30:00Z">
            <w:rPr>
              <w:rFonts w:ascii="Bahnschrift" w:hAnsi="Bahnschrift" w:cs="Helvetica"/>
            </w:rPr>
          </w:rPrChange>
        </w:rPr>
        <w:t xml:space="preserve">Elle ouvre une fenêtre vide si il n’y a pas d’alertes créées. </w:t>
      </w:r>
    </w:p>
    <w:p w14:paraId="3C4F2BF4" w14:textId="602A5420" w:rsidR="00EC46FD" w:rsidRPr="005B0899" w:rsidRDefault="001C432B" w:rsidP="005369FC">
      <w:pPr>
        <w:pStyle w:val="Heading2"/>
        <w:numPr>
          <w:ilvl w:val="0"/>
          <w:numId w:val="31"/>
        </w:numPr>
        <w:rPr>
          <w:rFonts w:cstheme="majorHAnsi"/>
          <w:rPrChange w:id="2382" w:author="HAMLILI Fatima zohra" w:date="2022-03-31T15:30:00Z">
            <w:rPr/>
          </w:rPrChange>
        </w:rPr>
        <w:pPrChange w:id="2383" w:author="HAMLILI Fatima zohra" w:date="2022-03-31T15:28:00Z">
          <w:pPr>
            <w:pStyle w:val="Heading3"/>
            <w:numPr>
              <w:numId w:val="18"/>
            </w:numPr>
            <w:ind w:left="720" w:hanging="360"/>
          </w:pPr>
        </w:pPrChange>
      </w:pPr>
      <w:bookmarkStart w:id="2384" w:name="_Toc99633341"/>
      <w:r w:rsidRPr="005B0899">
        <w:rPr>
          <w:rFonts w:cstheme="majorHAnsi"/>
          <w:rPrChange w:id="2385" w:author="HAMLILI Fatima zohra" w:date="2022-03-31T15:30:00Z">
            <w:rPr/>
          </w:rPrChange>
        </w:rPr>
        <w:t xml:space="preserve">Onglet </w:t>
      </w:r>
      <w:r w:rsidR="00C26ED2" w:rsidRPr="005B0899">
        <w:rPr>
          <w:rFonts w:cstheme="majorHAnsi"/>
          <w:rPrChange w:id="2386" w:author="HAMLILI Fatima zohra" w:date="2022-03-31T15:30:00Z">
            <w:rPr/>
          </w:rPrChange>
        </w:rPr>
        <w:t>RAPPORTS</w:t>
      </w:r>
      <w:bookmarkEnd w:id="2384"/>
    </w:p>
    <w:p w14:paraId="78BAFDD3" w14:textId="6414AE2E" w:rsidR="00EC46FD" w:rsidRPr="005B0899" w:rsidRDefault="00EC46FD">
      <w:pPr>
        <w:jc w:val="both"/>
        <w:rPr>
          <w:ins w:id="2387" w:author="HAMLILI Fatima zohra" w:date="2021-12-09T13:06:00Z"/>
          <w:rFonts w:asciiTheme="majorHAnsi" w:hAnsiTheme="majorHAnsi" w:cstheme="majorHAnsi"/>
          <w:rPrChange w:id="2388" w:author="HAMLILI Fatima zohra" w:date="2022-03-31T15:30:00Z">
            <w:rPr>
              <w:ins w:id="2389" w:author="HAMLILI Fatima zohra" w:date="2021-12-09T13:06:00Z"/>
              <w:rFonts w:ascii="Bahnschrift" w:hAnsi="Bahnschrift" w:cs="Helvetica"/>
            </w:rPr>
          </w:rPrChange>
        </w:rPr>
        <w:pPrChange w:id="2390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2391" w:author="HAMLILI Fatima zohra" w:date="2022-03-31T15:30:00Z">
            <w:rPr>
              <w:rFonts w:ascii="Bahnschrift" w:hAnsi="Bahnschrift" w:cs="Helvetica"/>
            </w:rPr>
          </w:rPrChange>
        </w:rPr>
        <w:t xml:space="preserve">Cliquer sur RAPPORTS =&gt; cette fenêtre doit présenter </w:t>
      </w:r>
      <w:ins w:id="2392" w:author="HAMLILI Fatima zohra" w:date="2021-12-28T11:30:00Z">
        <w:r w:rsidR="00502C3B" w:rsidRPr="005B0899">
          <w:rPr>
            <w:rFonts w:asciiTheme="majorHAnsi" w:hAnsiTheme="majorHAnsi" w:cstheme="majorHAnsi"/>
            <w:rPrChange w:id="2393" w:author="HAMLILI Fatima zohra" w:date="2022-03-31T15:30:00Z">
              <w:rPr>
                <w:rFonts w:ascii="Bahnschrift" w:hAnsi="Bahnschrift" w:cs="Helvetica"/>
              </w:rPr>
            </w:rPrChange>
          </w:rPr>
          <w:t>un rapport par application.</w:t>
        </w:r>
      </w:ins>
      <w:del w:id="2394" w:author="HAMLILI Fatima zohra" w:date="2021-12-28T11:30:00Z">
        <w:r w:rsidRPr="005B0899" w:rsidDel="00502C3B">
          <w:rPr>
            <w:rFonts w:asciiTheme="majorHAnsi" w:hAnsiTheme="majorHAnsi" w:cstheme="majorHAnsi"/>
            <w:rPrChange w:id="2395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au moins </w:delText>
        </w:r>
      </w:del>
      <w:del w:id="2396" w:author="HAMLILI Fatima zohra" w:date="2021-12-09T13:03:00Z">
        <w:r w:rsidRPr="005B0899" w:rsidDel="00CC6D26">
          <w:rPr>
            <w:rFonts w:asciiTheme="majorHAnsi" w:hAnsiTheme="majorHAnsi" w:cstheme="majorHAnsi"/>
            <w:rPrChange w:id="2397" w:author="HAMLILI Fatima zohra" w:date="2022-03-31T15:30:00Z">
              <w:rPr>
                <w:rFonts w:ascii="Bahnschrift" w:hAnsi="Bahnschrift" w:cs="Helvetica"/>
              </w:rPr>
            </w:rPrChange>
          </w:rPr>
          <w:delText>deux</w:delText>
        </w:r>
      </w:del>
      <w:del w:id="2398" w:author="HAMLILI Fatima zohra" w:date="2021-12-28T11:30:00Z">
        <w:r w:rsidRPr="005B0899" w:rsidDel="00502C3B">
          <w:rPr>
            <w:rFonts w:asciiTheme="majorHAnsi" w:hAnsiTheme="majorHAnsi" w:cstheme="majorHAnsi"/>
            <w:rPrChange w:id="2399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 rapports (un pour chaque application)</w:delText>
        </w:r>
      </w:del>
    </w:p>
    <w:p w14:paraId="774E87FA" w14:textId="47279E5B" w:rsidR="00F36353" w:rsidRPr="005B0899" w:rsidRDefault="00F36353">
      <w:pPr>
        <w:jc w:val="both"/>
        <w:rPr>
          <w:rFonts w:asciiTheme="majorHAnsi" w:hAnsiTheme="majorHAnsi" w:cstheme="majorHAnsi"/>
          <w:rPrChange w:id="2400" w:author="HAMLILI Fatima zohra" w:date="2022-03-31T15:30:00Z">
            <w:rPr>
              <w:rFonts w:ascii="Bahnschrift" w:hAnsi="Bahnschrift" w:cs="Helvetica"/>
            </w:rPr>
          </w:rPrChange>
        </w:rPr>
        <w:pPrChange w:id="2401" w:author="HAMLILI Fatima zohra" w:date="2021-12-27T10:00:00Z">
          <w:pPr/>
        </w:pPrChange>
      </w:pPr>
      <w:ins w:id="2402" w:author="HAMLILI Fatima zohra" w:date="2021-12-09T13:06:00Z">
        <w:r w:rsidRPr="005B0899">
          <w:rPr>
            <w:rFonts w:asciiTheme="majorHAnsi" w:hAnsiTheme="majorHAnsi" w:cstheme="majorHAnsi"/>
            <w:noProof/>
            <w:rPrChange w:id="2403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55F2E7EB" wp14:editId="1546A272">
              <wp:extent cx="6645910" cy="2456180"/>
              <wp:effectExtent l="19050" t="19050" r="21590" b="20320"/>
              <wp:docPr id="27" name="Picture 7" descr="Graphical user interface, text, application, email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BE4BB519-391C-412F-AEB8-28E9B7AA9C83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7" name="Picture 7" descr="Graphical user interface, text, application, email&#10;&#10;Description automatically generated">
                        <a:extLst>
                          <a:ext uri="{FF2B5EF4-FFF2-40B4-BE49-F238E27FC236}">
                            <a16:creationId xmlns:a16="http://schemas.microsoft.com/office/drawing/2014/main" id="{BE4BB519-391C-412F-AEB8-28E9B7AA9C83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34"/>
                      <a:srcRect t="12083" b="22222"/>
                      <a:stretch/>
                    </pic:blipFill>
                    <pic:spPr>
                      <a:xfrm>
                        <a:off x="0" y="0"/>
                        <a:ext cx="6645910" cy="245618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4B41E086" w14:textId="5268FEBF" w:rsidR="00EC46FD" w:rsidRPr="005B0899" w:rsidRDefault="00EC46FD">
      <w:pPr>
        <w:jc w:val="both"/>
        <w:rPr>
          <w:rFonts w:asciiTheme="majorHAnsi" w:hAnsiTheme="majorHAnsi" w:cstheme="majorHAnsi"/>
          <w:rPrChange w:id="2404" w:author="HAMLILI Fatima zohra" w:date="2022-03-31T15:30:00Z">
            <w:rPr>
              <w:rFonts w:ascii="Bahnschrift" w:hAnsi="Bahnschrift" w:cs="Helvetica"/>
            </w:rPr>
          </w:rPrChange>
        </w:rPr>
        <w:pPrChange w:id="2405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2406" w:author="HAMLILI Fatima zohra" w:date="2022-03-31T15:30:00Z">
            <w:rPr>
              <w:rFonts w:ascii="Bahnschrift" w:hAnsi="Bahnschrift" w:cs="Helvetica"/>
            </w:rPr>
          </w:rPrChange>
        </w:rPr>
        <w:t xml:space="preserve">Cliquer sur Rapport d’activité – </w:t>
      </w:r>
      <w:ins w:id="2407" w:author="HAMLILI Fatima zohra" w:date="2021-12-28T11:31:00Z">
        <w:r w:rsidR="00502C3B" w:rsidRPr="005B0899">
          <w:rPr>
            <w:rFonts w:asciiTheme="majorHAnsi" w:hAnsiTheme="majorHAnsi" w:cstheme="majorHAnsi"/>
            <w:rPrChange w:id="2408" w:author="HAMLILI Fatima zohra" w:date="2022-03-31T15:30:00Z">
              <w:rPr>
                <w:rFonts w:ascii="Bahnschrift" w:hAnsi="Bahnschrift" w:cs="Helvetica"/>
              </w:rPr>
            </w:rPrChange>
          </w:rPr>
          <w:t>use-1-app-3</w:t>
        </w:r>
      </w:ins>
      <w:del w:id="2409" w:author="HAMLILI Fatima zohra" w:date="2021-12-28T11:31:00Z">
        <w:r w:rsidRPr="005B0899" w:rsidDel="00502C3B">
          <w:rPr>
            <w:rFonts w:asciiTheme="majorHAnsi" w:hAnsiTheme="majorHAnsi" w:cstheme="majorHAnsi"/>
            <w:rPrChange w:id="2410" w:author="HAMLILI Fatima zohra" w:date="2022-03-31T15:30:00Z">
              <w:rPr>
                <w:rFonts w:ascii="Bahnschrift" w:hAnsi="Bahnschrift" w:cs="Helvetica"/>
              </w:rPr>
            </w:rPrChange>
          </w:rPr>
          <w:delText>App_1</w:delText>
        </w:r>
      </w:del>
      <w:r w:rsidRPr="005B0899">
        <w:rPr>
          <w:rFonts w:asciiTheme="majorHAnsi" w:hAnsiTheme="majorHAnsi" w:cstheme="majorHAnsi"/>
          <w:rPrChange w:id="2411" w:author="HAMLILI Fatima zohra" w:date="2022-03-31T15:30:00Z">
            <w:rPr>
              <w:rFonts w:ascii="Bahnschrift" w:hAnsi="Bahnschrift" w:cs="Helvetica"/>
            </w:rPr>
          </w:rPrChange>
        </w:rPr>
        <w:t xml:space="preserve"> =&gt; Dans la vue qui s’ouvre, faites les actions suivantes :</w:t>
      </w:r>
    </w:p>
    <w:p w14:paraId="59D19EFF" w14:textId="40BDB4B8" w:rsidR="00EC46FD" w:rsidRPr="005B0899" w:rsidRDefault="00E50D5D">
      <w:pPr>
        <w:pStyle w:val="ListParagraph"/>
        <w:numPr>
          <w:ilvl w:val="0"/>
          <w:numId w:val="9"/>
        </w:numPr>
        <w:jc w:val="both"/>
        <w:rPr>
          <w:rFonts w:asciiTheme="majorHAnsi" w:hAnsiTheme="majorHAnsi" w:cstheme="majorHAnsi"/>
          <w:rPrChange w:id="2412" w:author="HAMLILI Fatima zohra" w:date="2022-03-31T15:30:00Z">
            <w:rPr>
              <w:rFonts w:ascii="Bahnschrift" w:hAnsi="Bahnschrift" w:cs="Helvetica"/>
            </w:rPr>
          </w:rPrChange>
        </w:rPr>
        <w:pPrChange w:id="2413" w:author="HAMLILI Fatima zohra" w:date="2021-12-27T10:00:00Z">
          <w:pPr>
            <w:pStyle w:val="ListParagraph"/>
            <w:numPr>
              <w:numId w:val="9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2414" w:author="HAMLILI Fatima zohra" w:date="2022-03-31T15:30:00Z">
            <w:rPr>
              <w:rFonts w:ascii="Bahnschrift" w:hAnsi="Bahnschrift" w:cs="Helvetica"/>
            </w:rPr>
          </w:rPrChange>
        </w:rPr>
        <w:t xml:space="preserve">Cliquer sur </w:t>
      </w:r>
      <w:r w:rsidRPr="005B0899">
        <w:rPr>
          <w:rFonts w:asciiTheme="majorHAnsi" w:hAnsiTheme="majorHAnsi" w:cstheme="majorHAnsi"/>
          <w:i/>
          <w:iCs/>
          <w:rPrChange w:id="2415" w:author="HAMLILI Fatima zohra" w:date="2022-03-31T15:30:00Z">
            <w:rPr>
              <w:rFonts w:ascii="Bahnschrift" w:hAnsi="Bahnschrift" w:cs="Helvetica"/>
            </w:rPr>
          </w:rPrChange>
        </w:rPr>
        <w:t>Générer</w:t>
      </w:r>
      <w:r w:rsidRPr="005B0899">
        <w:rPr>
          <w:rFonts w:asciiTheme="majorHAnsi" w:hAnsiTheme="majorHAnsi" w:cstheme="majorHAnsi"/>
          <w:rPrChange w:id="2416" w:author="HAMLILI Fatima zohra" w:date="2022-03-31T15:30:00Z">
            <w:rPr>
              <w:rFonts w:ascii="Bahnschrift" w:hAnsi="Bahnschrift" w:cs="Helvetica"/>
            </w:rPr>
          </w:rPrChange>
        </w:rPr>
        <w:t xml:space="preserve"> (en haut à droite), puis sélectionner Téléchargement PDF, ajuster la période de temps en fonction de la période de collecte et cliquer sur </w:t>
      </w:r>
      <w:r w:rsidRPr="005B0899">
        <w:rPr>
          <w:rFonts w:asciiTheme="majorHAnsi" w:hAnsiTheme="majorHAnsi" w:cstheme="majorHAnsi"/>
          <w:i/>
          <w:iCs/>
          <w:rPrChange w:id="2417" w:author="HAMLILI Fatima zohra" w:date="2022-03-31T15:30:00Z">
            <w:rPr>
              <w:rFonts w:ascii="Bahnschrift" w:hAnsi="Bahnschrift" w:cs="Helvetica"/>
            </w:rPr>
          </w:rPrChange>
        </w:rPr>
        <w:t>Télécharger</w:t>
      </w:r>
      <w:r w:rsidRPr="005B0899">
        <w:rPr>
          <w:rFonts w:asciiTheme="majorHAnsi" w:hAnsiTheme="majorHAnsi" w:cstheme="majorHAnsi"/>
          <w:rPrChange w:id="2418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  <w:r w:rsidR="00EC46FD" w:rsidRPr="005B0899">
        <w:rPr>
          <w:rFonts w:asciiTheme="majorHAnsi" w:hAnsiTheme="majorHAnsi" w:cstheme="majorHAnsi"/>
          <w:rPrChange w:id="2419" w:author="HAMLILI Fatima zohra" w:date="2022-03-31T15:30:00Z">
            <w:rPr>
              <w:rFonts w:ascii="Bahnschrift" w:hAnsi="Bahnschrift" w:cs="Helvetica"/>
            </w:rPr>
          </w:rPrChange>
        </w:rPr>
        <w:tab/>
      </w:r>
    </w:p>
    <w:p w14:paraId="48CAD1CE" w14:textId="28A62EF6" w:rsidR="00E50D5D" w:rsidRPr="005B0899" w:rsidRDefault="00E50D5D">
      <w:pPr>
        <w:pStyle w:val="ListParagraph"/>
        <w:numPr>
          <w:ilvl w:val="1"/>
          <w:numId w:val="9"/>
        </w:numPr>
        <w:jc w:val="both"/>
        <w:rPr>
          <w:rFonts w:asciiTheme="majorHAnsi" w:hAnsiTheme="majorHAnsi" w:cstheme="majorHAnsi"/>
          <w:rPrChange w:id="2420" w:author="HAMLILI Fatima zohra" w:date="2022-03-31T15:30:00Z">
            <w:rPr>
              <w:rFonts w:ascii="Bahnschrift" w:hAnsi="Bahnschrift" w:cs="Helvetica"/>
            </w:rPr>
          </w:rPrChange>
        </w:rPr>
        <w:pPrChange w:id="2421" w:author="HAMLILI Fatima zohra" w:date="2021-12-27T10:00:00Z">
          <w:pPr>
            <w:pStyle w:val="ListParagraph"/>
            <w:numPr>
              <w:ilvl w:val="1"/>
              <w:numId w:val="9"/>
            </w:numPr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2422" w:author="HAMLILI Fatima zohra" w:date="2022-03-31T15:30:00Z">
            <w:rPr>
              <w:rFonts w:ascii="Bahnschrift" w:hAnsi="Bahnschrift" w:cs="Helvetica"/>
            </w:rPr>
          </w:rPrChange>
        </w:rPr>
        <w:t>Vérifier bien que le PDF se charge correctement</w:t>
      </w:r>
    </w:p>
    <w:p w14:paraId="0A646737" w14:textId="2673187E" w:rsidR="00E50D5D" w:rsidRPr="005B0899" w:rsidRDefault="00E50D5D">
      <w:pPr>
        <w:pStyle w:val="ListParagraph"/>
        <w:numPr>
          <w:ilvl w:val="0"/>
          <w:numId w:val="9"/>
        </w:numPr>
        <w:jc w:val="both"/>
        <w:rPr>
          <w:rFonts w:asciiTheme="majorHAnsi" w:hAnsiTheme="majorHAnsi" w:cstheme="majorHAnsi"/>
          <w:rPrChange w:id="2423" w:author="HAMLILI Fatima zohra" w:date="2022-03-31T15:30:00Z">
            <w:rPr>
              <w:rFonts w:ascii="Bahnschrift" w:hAnsi="Bahnschrift" w:cs="Helvetica"/>
            </w:rPr>
          </w:rPrChange>
        </w:rPr>
        <w:pPrChange w:id="2424" w:author="HAMLILI Fatima zohra" w:date="2021-12-27T10:00:00Z">
          <w:pPr>
            <w:pStyle w:val="ListParagraph"/>
            <w:numPr>
              <w:numId w:val="9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2425" w:author="HAMLILI Fatima zohra" w:date="2022-03-31T15:30:00Z">
            <w:rPr>
              <w:rFonts w:ascii="Bahnschrift" w:hAnsi="Bahnschrift" w:cs="Helvetica"/>
            </w:rPr>
          </w:rPrChange>
        </w:rPr>
        <w:t xml:space="preserve">Refaire la même manipulation en sélectionnant cette fois </w:t>
      </w:r>
      <w:r w:rsidRPr="005B0899">
        <w:rPr>
          <w:rFonts w:asciiTheme="majorHAnsi" w:hAnsiTheme="majorHAnsi" w:cstheme="majorHAnsi"/>
          <w:i/>
          <w:iCs/>
          <w:rPrChange w:id="2426" w:author="HAMLILI Fatima zohra" w:date="2022-03-31T15:30:00Z">
            <w:rPr>
              <w:rFonts w:ascii="Bahnschrift" w:hAnsi="Bahnschrift" w:cs="Helvetica"/>
            </w:rPr>
          </w:rPrChange>
        </w:rPr>
        <w:t>Email avec PD</w:t>
      </w:r>
      <w:ins w:id="2427" w:author="HAMLILI Fatima zohra" w:date="2021-12-28T11:32:00Z">
        <w:r w:rsidR="00502C3B" w:rsidRPr="005B0899">
          <w:rPr>
            <w:rFonts w:asciiTheme="majorHAnsi" w:hAnsiTheme="majorHAnsi" w:cstheme="majorHAnsi"/>
            <w:i/>
            <w:iCs/>
            <w:rPrChange w:id="2428" w:author="HAMLILI Fatima zohra" w:date="2022-03-31T15:30:00Z">
              <w:rPr>
                <w:rFonts w:ascii="Bahnschrift" w:hAnsi="Bahnschrift" w:cs="Helvetica"/>
              </w:rPr>
            </w:rPrChange>
          </w:rPr>
          <w:t>F</w:t>
        </w:r>
      </w:ins>
      <w:del w:id="2429" w:author="HAMLILI Fatima zohra" w:date="2021-12-28T11:31:00Z">
        <w:r w:rsidRPr="005B0899" w:rsidDel="00502C3B">
          <w:rPr>
            <w:rFonts w:asciiTheme="majorHAnsi" w:hAnsiTheme="majorHAnsi" w:cstheme="majorHAnsi"/>
            <w:i/>
            <w:iCs/>
            <w:rPrChange w:id="2430" w:author="HAMLILI Fatima zohra" w:date="2022-03-31T15:30:00Z">
              <w:rPr>
                <w:rFonts w:ascii="Bahnschrift" w:hAnsi="Bahnschrift" w:cs="Helvetica"/>
              </w:rPr>
            </w:rPrChange>
          </w:rPr>
          <w:delText>R</w:delText>
        </w:r>
      </w:del>
      <w:r w:rsidRPr="005B0899">
        <w:rPr>
          <w:rFonts w:asciiTheme="majorHAnsi" w:hAnsiTheme="majorHAnsi" w:cstheme="majorHAnsi"/>
          <w:rPrChange w:id="2431" w:author="HAMLILI Fatima zohra" w:date="2022-03-31T15:30:00Z">
            <w:rPr>
              <w:rFonts w:ascii="Bahnschrift" w:hAnsi="Bahnschrift" w:cs="Helvetica"/>
            </w:rPr>
          </w:rPrChange>
        </w:rPr>
        <w:t xml:space="preserve"> en pièce jointe et cliquer sur </w:t>
      </w:r>
      <w:r w:rsidRPr="005B0899">
        <w:rPr>
          <w:rFonts w:asciiTheme="majorHAnsi" w:hAnsiTheme="majorHAnsi" w:cstheme="majorHAnsi"/>
          <w:i/>
          <w:iCs/>
          <w:rPrChange w:id="2432" w:author="HAMLILI Fatima zohra" w:date="2022-03-31T15:30:00Z">
            <w:rPr>
              <w:rFonts w:ascii="Bahnschrift" w:hAnsi="Bahnschrift" w:cs="Helvetica"/>
            </w:rPr>
          </w:rPrChange>
        </w:rPr>
        <w:t>Envoyer</w:t>
      </w:r>
    </w:p>
    <w:p w14:paraId="7D1DC573" w14:textId="4815D1EC" w:rsidR="00E50D5D" w:rsidRPr="005B0899" w:rsidRDefault="00E50D5D">
      <w:pPr>
        <w:pStyle w:val="ListParagraph"/>
        <w:numPr>
          <w:ilvl w:val="1"/>
          <w:numId w:val="9"/>
        </w:numPr>
        <w:jc w:val="both"/>
        <w:rPr>
          <w:rFonts w:asciiTheme="majorHAnsi" w:hAnsiTheme="majorHAnsi" w:cstheme="majorHAnsi"/>
          <w:rPrChange w:id="2433" w:author="HAMLILI Fatima zohra" w:date="2022-03-31T15:30:00Z">
            <w:rPr>
              <w:rFonts w:ascii="Bahnschrift" w:hAnsi="Bahnschrift" w:cs="Helvetica"/>
            </w:rPr>
          </w:rPrChange>
        </w:rPr>
        <w:pPrChange w:id="2434" w:author="HAMLILI Fatima zohra" w:date="2021-12-27T10:00:00Z">
          <w:pPr>
            <w:pStyle w:val="ListParagraph"/>
            <w:numPr>
              <w:ilvl w:val="1"/>
              <w:numId w:val="9"/>
            </w:numPr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2435" w:author="HAMLILI Fatima zohra" w:date="2022-03-31T15:30:00Z">
            <w:rPr>
              <w:rFonts w:ascii="Bahnschrift" w:hAnsi="Bahnschrift" w:cs="Helvetica"/>
            </w:rPr>
          </w:rPrChange>
        </w:rPr>
        <w:t xml:space="preserve">Vous devez recevoir le rapport </w:t>
      </w:r>
      <w:ins w:id="2436" w:author="HAMLILI Fatima zohra" w:date="2021-12-28T11:32:00Z">
        <w:r w:rsidR="00502C3B" w:rsidRPr="005B0899">
          <w:rPr>
            <w:rFonts w:asciiTheme="majorHAnsi" w:hAnsiTheme="majorHAnsi" w:cstheme="majorHAnsi"/>
            <w:rPrChange w:id="2437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dans la boite email </w:t>
        </w:r>
      </w:ins>
      <w:ins w:id="2438" w:author="HAMLILI Fatima zohra" w:date="2021-12-28T11:33:00Z">
        <w:r w:rsidR="00502C3B" w:rsidRPr="005B0899">
          <w:rPr>
            <w:rFonts w:asciiTheme="majorHAnsi" w:hAnsiTheme="majorHAnsi" w:cstheme="majorHAnsi"/>
            <w:rPrChange w:id="2439" w:author="HAMLILI Fatima zohra" w:date="2022-03-31T15:30:00Z">
              <w:rPr>
                <w:rFonts w:ascii="Bahnschrift" w:hAnsi="Bahnschrift" w:cs="Helvetica"/>
              </w:rPr>
            </w:rPrChange>
          </w:rPr>
          <w:t>indiquée</w:t>
        </w:r>
      </w:ins>
      <w:del w:id="2440" w:author="HAMLILI Fatima zohra" w:date="2021-12-28T11:32:00Z">
        <w:r w:rsidRPr="005B0899" w:rsidDel="00502C3B">
          <w:rPr>
            <w:rFonts w:asciiTheme="majorHAnsi" w:hAnsiTheme="majorHAnsi" w:cstheme="majorHAnsi"/>
            <w:rPrChange w:id="2441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sur l’email indiquer </w:delText>
        </w:r>
      </w:del>
    </w:p>
    <w:p w14:paraId="42DC3924" w14:textId="6D31998D" w:rsidR="00E50D5D" w:rsidRPr="005B0899" w:rsidRDefault="00E50D5D">
      <w:pPr>
        <w:pStyle w:val="ListParagraph"/>
        <w:numPr>
          <w:ilvl w:val="0"/>
          <w:numId w:val="9"/>
        </w:numPr>
        <w:jc w:val="both"/>
        <w:rPr>
          <w:rFonts w:asciiTheme="majorHAnsi" w:hAnsiTheme="majorHAnsi" w:cstheme="majorHAnsi"/>
          <w:rPrChange w:id="2442" w:author="HAMLILI Fatima zohra" w:date="2022-03-31T15:30:00Z">
            <w:rPr>
              <w:rFonts w:ascii="Bahnschrift" w:hAnsi="Bahnschrift" w:cs="Helvetica"/>
            </w:rPr>
          </w:rPrChange>
        </w:rPr>
        <w:pPrChange w:id="2443" w:author="HAMLILI Fatima zohra" w:date="2021-12-27T10:00:00Z">
          <w:pPr>
            <w:pStyle w:val="ListParagraph"/>
            <w:numPr>
              <w:numId w:val="9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2444" w:author="HAMLILI Fatima zohra" w:date="2022-03-31T15:30:00Z">
            <w:rPr>
              <w:rFonts w:ascii="Bahnschrift" w:hAnsi="Bahnschrift" w:cs="Helvetica"/>
            </w:rPr>
          </w:rPrChange>
        </w:rPr>
        <w:t>Refaire la même manipulation une troisième fois en sélection l’option n° 3</w:t>
      </w:r>
      <w:r w:rsidR="003D2692" w:rsidRPr="005B0899">
        <w:rPr>
          <w:rFonts w:asciiTheme="majorHAnsi" w:hAnsiTheme="majorHAnsi" w:cstheme="majorHAnsi"/>
          <w:rPrChange w:id="2445" w:author="HAMLILI Fatima zohra" w:date="2022-03-31T15:30:00Z">
            <w:rPr>
              <w:rFonts w:ascii="Bahnschrift" w:hAnsi="Bahnschrift" w:cs="Helvetica"/>
            </w:rPr>
          </w:rPrChange>
        </w:rPr>
        <w:t xml:space="preserve"> du mode d’envoi et Envoyer</w:t>
      </w:r>
    </w:p>
    <w:p w14:paraId="22DCAF4F" w14:textId="7220DE83" w:rsidR="003D2692" w:rsidRPr="005B0899" w:rsidRDefault="003D2692">
      <w:pPr>
        <w:pStyle w:val="ListParagraph"/>
        <w:numPr>
          <w:ilvl w:val="1"/>
          <w:numId w:val="9"/>
        </w:numPr>
        <w:jc w:val="both"/>
        <w:rPr>
          <w:rFonts w:asciiTheme="majorHAnsi" w:hAnsiTheme="majorHAnsi" w:cstheme="majorHAnsi"/>
          <w:rPrChange w:id="2446" w:author="HAMLILI Fatima zohra" w:date="2022-03-31T15:30:00Z">
            <w:rPr>
              <w:rFonts w:ascii="Bahnschrift" w:hAnsi="Bahnschrift" w:cs="Helvetica"/>
            </w:rPr>
          </w:rPrChange>
        </w:rPr>
        <w:pPrChange w:id="2447" w:author="HAMLILI Fatima zohra" w:date="2021-12-27T10:00:00Z">
          <w:pPr>
            <w:pStyle w:val="ListParagraph"/>
            <w:numPr>
              <w:ilvl w:val="1"/>
              <w:numId w:val="9"/>
            </w:numPr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2448" w:author="HAMLILI Fatima zohra" w:date="2022-03-31T15:30:00Z">
            <w:rPr>
              <w:rFonts w:ascii="Bahnschrift" w:hAnsi="Bahnschrift" w:cs="Helvetica"/>
            </w:rPr>
          </w:rPrChange>
        </w:rPr>
        <w:t xml:space="preserve">Vérifier la réception du message </w:t>
      </w:r>
    </w:p>
    <w:p w14:paraId="50EF5EA7" w14:textId="30ACE442" w:rsidR="00971E70" w:rsidRPr="005B0899" w:rsidRDefault="00A8733B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Theme="majorHAnsi" w:hAnsiTheme="majorHAnsi" w:cstheme="majorHAnsi"/>
          <w:rPrChange w:id="2449" w:author="HAMLILI Fatima zohra" w:date="2022-03-31T15:30:00Z">
            <w:rPr>
              <w:rFonts w:ascii="Bahnschrift" w:hAnsi="Bahnschrift" w:cs="Helvetica"/>
            </w:rPr>
          </w:rPrChange>
        </w:rPr>
        <w:pPrChange w:id="2450" w:author="HAMLILI Fatima zohra" w:date="2021-12-27T10:00:00Z">
          <w:pPr>
            <w:pStyle w:val="ListParagraph"/>
            <w:numPr>
              <w:numId w:val="9"/>
            </w:numPr>
            <w:spacing w:line="24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2451" w:author="HAMLILI Fatima zohra" w:date="2022-03-31T15:30:00Z">
            <w:rPr>
              <w:rFonts w:ascii="Bahnschrift" w:hAnsi="Bahnschrift" w:cs="Helvetica"/>
            </w:rPr>
          </w:rPrChange>
        </w:rPr>
        <w:t xml:space="preserve">Cliquer sur la fenêtre Planifier envois : </w:t>
      </w:r>
    </w:p>
    <w:p w14:paraId="4FBE3D3F" w14:textId="00DEBACE" w:rsidR="00971E70" w:rsidRPr="005B0899" w:rsidDel="00502C3B" w:rsidRDefault="00A8733B" w:rsidP="002658C6">
      <w:pPr>
        <w:pStyle w:val="ListParagraph"/>
        <w:numPr>
          <w:ilvl w:val="1"/>
          <w:numId w:val="9"/>
        </w:numPr>
        <w:spacing w:line="240" w:lineRule="auto"/>
        <w:jc w:val="both"/>
        <w:rPr>
          <w:del w:id="2452" w:author="HAMLILI Fatima zohra" w:date="2021-12-28T11:33:00Z"/>
          <w:rFonts w:asciiTheme="majorHAnsi" w:hAnsiTheme="majorHAnsi" w:cstheme="majorHAnsi"/>
          <w:rPrChange w:id="2453" w:author="HAMLILI Fatima zohra" w:date="2022-03-31T15:30:00Z">
            <w:rPr>
              <w:del w:id="2454" w:author="HAMLILI Fatima zohra" w:date="2021-12-28T11:33:00Z"/>
              <w:rFonts w:ascii="Bahnschrift" w:hAnsi="Bahnschrift" w:cs="Helvetica"/>
            </w:rPr>
          </w:rPrChange>
        </w:rPr>
      </w:pPr>
      <w:r w:rsidRPr="005B0899">
        <w:rPr>
          <w:rFonts w:asciiTheme="majorHAnsi" w:hAnsiTheme="majorHAnsi" w:cstheme="majorHAnsi"/>
          <w:rPrChange w:id="2455" w:author="HAMLILI Fatima zohra" w:date="2022-03-31T15:30:00Z">
            <w:rPr>
              <w:rFonts w:ascii="Bahnschrift" w:hAnsi="Bahnschrift" w:cs="Helvetica"/>
            </w:rPr>
          </w:rPrChange>
        </w:rPr>
        <w:t>La tableau qui s’affiche doit contenir</w:t>
      </w:r>
      <w:ins w:id="2456" w:author="HAMLILI Fatima zohra" w:date="2021-12-28T11:34:00Z">
        <w:r w:rsidR="00502C3B" w:rsidRPr="005B0899">
          <w:rPr>
            <w:rFonts w:asciiTheme="majorHAnsi" w:hAnsiTheme="majorHAnsi" w:cstheme="majorHAnsi"/>
            <w:rPrChange w:id="2457" w:author="HAMLILI Fatima zohra" w:date="2022-03-31T15:30:00Z">
              <w:rPr>
                <w:rFonts w:ascii="Bahnschrift" w:hAnsi="Bahnschrift" w:cs="Helvetica"/>
              </w:rPr>
            </w:rPrChange>
          </w:rPr>
          <w:t>, pour chaque application,</w:t>
        </w:r>
      </w:ins>
      <w:r w:rsidRPr="005B0899">
        <w:rPr>
          <w:rFonts w:asciiTheme="majorHAnsi" w:hAnsiTheme="majorHAnsi" w:cstheme="majorHAnsi"/>
          <w:rPrChange w:id="2458" w:author="HAMLILI Fatima zohra" w:date="2022-03-31T15:30:00Z">
            <w:rPr>
              <w:rFonts w:ascii="Bahnschrift" w:hAnsi="Bahnschrift" w:cs="Helvetica"/>
            </w:rPr>
          </w:rPrChange>
        </w:rPr>
        <w:t xml:space="preserve"> au moins deux lignes pour une planification d’envoi hebdomadaire d’un rapport au format PDF</w:t>
      </w:r>
      <w:del w:id="2459" w:author="HAMLILI Fatima zohra" w:date="2021-12-28T11:34:00Z">
        <w:r w:rsidRPr="005B0899" w:rsidDel="00502C3B">
          <w:rPr>
            <w:rFonts w:asciiTheme="majorHAnsi" w:hAnsiTheme="majorHAnsi" w:cstheme="majorHAnsi"/>
            <w:rPrChange w:id="2460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 pour chaque application cré</w:delText>
        </w:r>
      </w:del>
      <w:del w:id="2461" w:author="HAMLILI Fatima zohra" w:date="2021-12-28T11:33:00Z">
        <w:r w:rsidRPr="005B0899" w:rsidDel="00502C3B">
          <w:rPr>
            <w:rFonts w:asciiTheme="majorHAnsi" w:hAnsiTheme="majorHAnsi" w:cstheme="majorHAnsi"/>
            <w:rPrChange w:id="2462" w:author="HAMLILI Fatima zohra" w:date="2022-03-31T15:30:00Z">
              <w:rPr>
                <w:rFonts w:ascii="Bahnschrift" w:hAnsi="Bahnschrift" w:cs="Helvetica"/>
              </w:rPr>
            </w:rPrChange>
          </w:rPr>
          <w:delText>é</w:delText>
        </w:r>
      </w:del>
    </w:p>
    <w:p w14:paraId="0C5F4E9C" w14:textId="77777777" w:rsidR="00502C3B" w:rsidRPr="005B0899" w:rsidRDefault="00502C3B">
      <w:pPr>
        <w:spacing w:line="240" w:lineRule="auto"/>
        <w:jc w:val="both"/>
        <w:rPr>
          <w:ins w:id="2463" w:author="HAMLILI Fatima zohra" w:date="2021-12-28T11:34:00Z"/>
          <w:rFonts w:asciiTheme="majorHAnsi" w:hAnsiTheme="majorHAnsi" w:cstheme="majorHAnsi"/>
          <w:rPrChange w:id="2464" w:author="HAMLILI Fatima zohra" w:date="2022-03-31T15:30:00Z">
            <w:rPr>
              <w:ins w:id="2465" w:author="HAMLILI Fatima zohra" w:date="2021-12-28T11:34:00Z"/>
            </w:rPr>
          </w:rPrChange>
        </w:rPr>
        <w:pPrChange w:id="2466" w:author="HAMLILI Fatima zohra" w:date="2021-12-28T11:34:00Z">
          <w:pPr>
            <w:pStyle w:val="ListParagraph"/>
            <w:numPr>
              <w:ilvl w:val="1"/>
              <w:numId w:val="9"/>
            </w:numPr>
            <w:spacing w:line="240" w:lineRule="auto"/>
            <w:ind w:left="1440" w:hanging="720"/>
          </w:pPr>
        </w:pPrChange>
      </w:pPr>
    </w:p>
    <w:p w14:paraId="6605347A" w14:textId="4EF7094C" w:rsidR="00A8733B" w:rsidRPr="005B0899" w:rsidRDefault="00A8733B">
      <w:pPr>
        <w:pStyle w:val="ListParagraph"/>
        <w:numPr>
          <w:ilvl w:val="1"/>
          <w:numId w:val="9"/>
        </w:numPr>
        <w:spacing w:line="240" w:lineRule="auto"/>
        <w:jc w:val="both"/>
        <w:rPr>
          <w:rFonts w:asciiTheme="majorHAnsi" w:hAnsiTheme="majorHAnsi" w:cstheme="majorHAnsi"/>
          <w:rPrChange w:id="2467" w:author="HAMLILI Fatima zohra" w:date="2022-03-31T15:30:00Z">
            <w:rPr>
              <w:rFonts w:ascii="Bahnschrift" w:hAnsi="Bahnschrift" w:cs="Helvetica"/>
            </w:rPr>
          </w:rPrChange>
        </w:rPr>
        <w:pPrChange w:id="2468" w:author="HAMLILI Fatima zohra" w:date="2021-12-27T10:00:00Z">
          <w:pPr>
            <w:pStyle w:val="ListParagraph"/>
            <w:numPr>
              <w:ilvl w:val="1"/>
              <w:numId w:val="9"/>
            </w:numPr>
            <w:spacing w:line="24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2469" w:author="HAMLILI Fatima zohra" w:date="2022-03-31T15:30:00Z">
            <w:rPr>
              <w:rFonts w:ascii="Bahnschrift" w:hAnsi="Bahnschrift" w:cs="Helvetica"/>
            </w:rPr>
          </w:rPrChange>
        </w:rPr>
        <w:t>Cliquer sur Créer planification</w:t>
      </w:r>
      <w:r w:rsidR="00C36A6E" w:rsidRPr="005B0899">
        <w:rPr>
          <w:rFonts w:asciiTheme="majorHAnsi" w:hAnsiTheme="majorHAnsi" w:cstheme="majorHAnsi"/>
          <w:rPrChange w:id="2470" w:author="HAMLILI Fatima zohra" w:date="2022-03-31T15:30:00Z">
            <w:rPr>
              <w:rFonts w:ascii="Bahnschrift" w:hAnsi="Bahnschrift" w:cs="Helvetica"/>
            </w:rPr>
          </w:rPrChange>
        </w:rPr>
        <w:t xml:space="preserve"> =&gt; valider la création</w:t>
      </w:r>
    </w:p>
    <w:p w14:paraId="762C9600" w14:textId="74C33EB6" w:rsidR="00C36A6E" w:rsidRPr="005B0899" w:rsidRDefault="00C36A6E">
      <w:pPr>
        <w:pStyle w:val="ListParagraph"/>
        <w:numPr>
          <w:ilvl w:val="1"/>
          <w:numId w:val="9"/>
        </w:numPr>
        <w:spacing w:line="240" w:lineRule="auto"/>
        <w:jc w:val="both"/>
        <w:rPr>
          <w:rFonts w:asciiTheme="majorHAnsi" w:hAnsiTheme="majorHAnsi" w:cstheme="majorHAnsi"/>
          <w:rPrChange w:id="2471" w:author="HAMLILI Fatima zohra" w:date="2022-03-31T15:30:00Z">
            <w:rPr>
              <w:rFonts w:ascii="Bahnschrift" w:hAnsi="Bahnschrift" w:cs="Helvetica"/>
            </w:rPr>
          </w:rPrChange>
        </w:rPr>
        <w:pPrChange w:id="2472" w:author="HAMLILI Fatima zohra" w:date="2021-12-27T10:00:00Z">
          <w:pPr>
            <w:pStyle w:val="ListParagraph"/>
            <w:numPr>
              <w:ilvl w:val="1"/>
              <w:numId w:val="9"/>
            </w:numPr>
            <w:spacing w:line="24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2473" w:author="HAMLILI Fatima zohra" w:date="2022-03-31T15:30:00Z">
            <w:rPr>
              <w:rFonts w:ascii="Bahnschrift" w:hAnsi="Bahnschrift" w:cs="Helvetica"/>
            </w:rPr>
          </w:rPrChange>
        </w:rPr>
        <w:t>Cliquer sur les paramètres d’un des rapport</w:t>
      </w:r>
      <w:ins w:id="2474" w:author="HAMLILI Fatima zohra" w:date="2021-12-28T11:34:00Z">
        <w:r w:rsidR="000B2D38" w:rsidRPr="005B0899">
          <w:rPr>
            <w:rFonts w:asciiTheme="majorHAnsi" w:hAnsiTheme="majorHAnsi" w:cstheme="majorHAnsi"/>
            <w:rPrChange w:id="2475" w:author="HAMLILI Fatima zohra" w:date="2022-03-31T15:30:00Z">
              <w:rPr>
                <w:rFonts w:ascii="Bahnschrift" w:hAnsi="Bahnschrift" w:cs="Helvetica"/>
              </w:rPr>
            </w:rPrChange>
          </w:rPr>
          <w:t>s</w:t>
        </w:r>
      </w:ins>
      <w:r w:rsidRPr="005B0899">
        <w:rPr>
          <w:rFonts w:asciiTheme="majorHAnsi" w:hAnsiTheme="majorHAnsi" w:cstheme="majorHAnsi"/>
          <w:rPrChange w:id="2476" w:author="HAMLILI Fatima zohra" w:date="2022-03-31T15:30:00Z">
            <w:rPr>
              <w:rFonts w:ascii="Bahnschrift" w:hAnsi="Bahnschrift" w:cs="Helvetica"/>
            </w:rPr>
          </w:rPrChange>
        </w:rPr>
        <w:t xml:space="preserve"> dans le tableau </w:t>
      </w:r>
    </w:p>
    <w:p w14:paraId="71F09A0D" w14:textId="0286301A" w:rsidR="00C36A6E" w:rsidRPr="005B0899" w:rsidRDefault="00C36A6E">
      <w:pPr>
        <w:pStyle w:val="ListParagraph"/>
        <w:numPr>
          <w:ilvl w:val="2"/>
          <w:numId w:val="9"/>
        </w:numPr>
        <w:spacing w:line="240" w:lineRule="auto"/>
        <w:jc w:val="both"/>
        <w:rPr>
          <w:rFonts w:asciiTheme="majorHAnsi" w:hAnsiTheme="majorHAnsi" w:cstheme="majorHAnsi"/>
          <w:rPrChange w:id="2477" w:author="HAMLILI Fatima zohra" w:date="2022-03-31T15:30:00Z">
            <w:rPr>
              <w:rFonts w:ascii="Bahnschrift" w:hAnsi="Bahnschrift" w:cs="Helvetica"/>
            </w:rPr>
          </w:rPrChange>
        </w:rPr>
        <w:pPrChange w:id="2478" w:author="HAMLILI Fatima zohra" w:date="2021-12-27T10:00:00Z">
          <w:pPr>
            <w:pStyle w:val="ListParagraph"/>
            <w:numPr>
              <w:ilvl w:val="2"/>
              <w:numId w:val="9"/>
            </w:numPr>
            <w:spacing w:line="240" w:lineRule="auto"/>
            <w:ind w:left="1800" w:hanging="720"/>
          </w:pPr>
        </w:pPrChange>
      </w:pPr>
      <w:r w:rsidRPr="005B0899">
        <w:rPr>
          <w:rFonts w:asciiTheme="majorHAnsi" w:hAnsiTheme="majorHAnsi" w:cstheme="majorHAnsi"/>
          <w:rPrChange w:id="2479" w:author="HAMLILI Fatima zohra" w:date="2022-03-31T15:30:00Z">
            <w:rPr>
              <w:rFonts w:ascii="Bahnschrift" w:hAnsi="Bahnschrift" w:cs="Helvetica"/>
            </w:rPr>
          </w:rPrChange>
        </w:rPr>
        <w:t xml:space="preserve">Cliquer sur désactiver =&gt; s’assurer </w:t>
      </w:r>
      <w:r w:rsidR="00B82F6F" w:rsidRPr="005B0899">
        <w:rPr>
          <w:rFonts w:asciiTheme="majorHAnsi" w:hAnsiTheme="majorHAnsi" w:cstheme="majorHAnsi"/>
          <w:rPrChange w:id="2480" w:author="HAMLILI Fatima zohra" w:date="2022-03-31T15:30:00Z">
            <w:rPr>
              <w:rFonts w:ascii="Bahnschrift" w:hAnsi="Bahnschrift" w:cs="Helvetica"/>
            </w:rPr>
          </w:rPrChange>
        </w:rPr>
        <w:t>que le message Planification d'envoi de rapport mise à jour s’affiche</w:t>
      </w:r>
    </w:p>
    <w:p w14:paraId="70F0082B" w14:textId="6FCEC1D7" w:rsidR="00B82F6F" w:rsidRPr="005B0899" w:rsidRDefault="00B82F6F">
      <w:pPr>
        <w:pStyle w:val="ListParagraph"/>
        <w:numPr>
          <w:ilvl w:val="2"/>
          <w:numId w:val="9"/>
        </w:numPr>
        <w:spacing w:line="240" w:lineRule="auto"/>
        <w:jc w:val="both"/>
        <w:rPr>
          <w:rFonts w:asciiTheme="majorHAnsi" w:hAnsiTheme="majorHAnsi" w:cstheme="majorHAnsi"/>
          <w:rPrChange w:id="2481" w:author="HAMLILI Fatima zohra" w:date="2022-03-31T15:30:00Z">
            <w:rPr>
              <w:rFonts w:ascii="Bahnschrift" w:hAnsi="Bahnschrift" w:cs="Helvetica"/>
            </w:rPr>
          </w:rPrChange>
        </w:rPr>
        <w:pPrChange w:id="2482" w:author="HAMLILI Fatima zohra" w:date="2021-12-27T10:00:00Z">
          <w:pPr>
            <w:pStyle w:val="ListParagraph"/>
            <w:numPr>
              <w:ilvl w:val="2"/>
              <w:numId w:val="9"/>
            </w:numPr>
            <w:spacing w:line="240" w:lineRule="auto"/>
            <w:ind w:left="1800" w:hanging="720"/>
          </w:pPr>
        </w:pPrChange>
      </w:pPr>
      <w:r w:rsidRPr="005B0899">
        <w:rPr>
          <w:rFonts w:asciiTheme="majorHAnsi" w:hAnsiTheme="majorHAnsi" w:cstheme="majorHAnsi"/>
          <w:rPrChange w:id="2483" w:author="HAMLILI Fatima zohra" w:date="2022-03-31T15:30:00Z">
            <w:rPr>
              <w:rFonts w:ascii="Bahnschrift" w:hAnsi="Bahnschrift" w:cs="Helvetica"/>
            </w:rPr>
          </w:rPrChange>
        </w:rPr>
        <w:t>Cliquer sur éditer et changer la périodicité en Quotidienne et Sauvegarder =&gt; S’assurer de ce changement dans la colonne en question dans le tableau</w:t>
      </w:r>
    </w:p>
    <w:p w14:paraId="6D398DCE" w14:textId="7C4A4AE8" w:rsidR="00A24389" w:rsidRPr="005B0899" w:rsidRDefault="00B82F6F" w:rsidP="005369FC">
      <w:pPr>
        <w:pStyle w:val="ListParagraph"/>
        <w:numPr>
          <w:ilvl w:val="2"/>
          <w:numId w:val="9"/>
        </w:numPr>
        <w:spacing w:line="240" w:lineRule="auto"/>
        <w:jc w:val="both"/>
        <w:rPr>
          <w:ins w:id="2484" w:author="HAMLILI Fatima zohra" w:date="2022-03-31T14:23:00Z"/>
          <w:rFonts w:asciiTheme="majorHAnsi" w:hAnsiTheme="majorHAnsi" w:cstheme="majorHAnsi"/>
          <w:rPrChange w:id="2485" w:author="HAMLILI Fatima zohra" w:date="2022-03-31T15:30:00Z">
            <w:rPr>
              <w:ins w:id="2486" w:author="HAMLILI Fatima zohra" w:date="2022-03-31T14:23:00Z"/>
            </w:rPr>
          </w:rPrChange>
        </w:rPr>
        <w:pPrChange w:id="2487" w:author="HAMLILI Fatima zohra" w:date="2022-03-31T15:27:00Z">
          <w:pPr>
            <w:spacing w:line="240" w:lineRule="auto"/>
            <w:jc w:val="both"/>
          </w:pPr>
        </w:pPrChange>
      </w:pPr>
      <w:r w:rsidRPr="005B0899">
        <w:rPr>
          <w:rFonts w:asciiTheme="majorHAnsi" w:hAnsiTheme="majorHAnsi" w:cstheme="majorHAnsi"/>
          <w:rPrChange w:id="2488" w:author="HAMLILI Fatima zohra" w:date="2022-03-31T15:30:00Z">
            <w:rPr>
              <w:rFonts w:ascii="Bahnschrift" w:hAnsi="Bahnschrift" w:cs="Helvetica"/>
            </w:rPr>
          </w:rPrChange>
        </w:rPr>
        <w:t xml:space="preserve">Cliquer sur Supprimer =&gt; </w:t>
      </w:r>
      <w:r w:rsidR="004C4DA5" w:rsidRPr="005B0899">
        <w:rPr>
          <w:rFonts w:asciiTheme="majorHAnsi" w:hAnsiTheme="majorHAnsi" w:cstheme="majorHAnsi"/>
          <w:rPrChange w:id="2489" w:author="HAMLILI Fatima zohra" w:date="2022-03-31T15:30:00Z">
            <w:rPr>
              <w:rFonts w:ascii="Bahnschrift" w:hAnsi="Bahnschrift" w:cs="Helvetica"/>
            </w:rPr>
          </w:rPrChange>
        </w:rPr>
        <w:t>S’assurer que la fenêtre popup s’ouvre =&gt; cliquer sur OK et s’assurer que le rapport est bien supprimé du tableau avec la notification de suppression</w:t>
      </w:r>
      <w:ins w:id="2490" w:author="HAMLILI Fatima zohra" w:date="2022-03-31T15:28:00Z">
        <w:r w:rsidR="005369FC" w:rsidRPr="005B0899">
          <w:rPr>
            <w:rFonts w:asciiTheme="majorHAnsi" w:hAnsiTheme="majorHAnsi" w:cstheme="majorHAnsi"/>
            <w:rPrChange w:id="2491" w:author="HAMLILI Fatima zohra" w:date="2022-03-31T15:30:00Z">
              <w:rPr>
                <w:rFonts w:ascii="Bahnschrift" w:hAnsi="Bahnschrift" w:cs="Helvetica"/>
              </w:rPr>
            </w:rPrChange>
          </w:rPr>
          <w:t>.</w:t>
        </w:r>
      </w:ins>
    </w:p>
    <w:p w14:paraId="20F62ACB" w14:textId="4D775408" w:rsidR="00A24389" w:rsidRPr="005B0899" w:rsidRDefault="00A24389" w:rsidP="005369FC">
      <w:pPr>
        <w:pStyle w:val="Heading2"/>
        <w:numPr>
          <w:ilvl w:val="0"/>
          <w:numId w:val="31"/>
        </w:numPr>
        <w:rPr>
          <w:ins w:id="2492" w:author="HAMLILI Fatima zohra" w:date="2022-03-31T14:29:00Z"/>
          <w:rFonts w:cstheme="majorHAnsi"/>
          <w:b/>
          <w:bCs/>
          <w:sz w:val="24"/>
          <w:szCs w:val="24"/>
          <w:rPrChange w:id="2493" w:author="HAMLILI Fatima zohra" w:date="2022-03-31T15:30:00Z">
            <w:rPr>
              <w:ins w:id="2494" w:author="HAMLILI Fatima zohra" w:date="2022-03-31T14:29:00Z"/>
              <w:b/>
              <w:bCs/>
            </w:rPr>
          </w:rPrChange>
        </w:rPr>
        <w:pPrChange w:id="2495" w:author="HAMLILI Fatima zohra" w:date="2022-03-31T15:29:00Z">
          <w:pPr>
            <w:pStyle w:val="Heading2"/>
            <w:numPr>
              <w:numId w:val="18"/>
            </w:numPr>
            <w:ind w:left="720" w:hanging="360"/>
          </w:pPr>
        </w:pPrChange>
      </w:pPr>
      <w:bookmarkStart w:id="2496" w:name="_Toc99633342"/>
      <w:ins w:id="2497" w:author="HAMLILI Fatima zohra" w:date="2022-03-31T14:23:00Z">
        <w:r w:rsidRPr="005B0899">
          <w:rPr>
            <w:rFonts w:cstheme="majorHAnsi"/>
            <w:b/>
            <w:bCs/>
            <w:sz w:val="24"/>
            <w:szCs w:val="24"/>
            <w:rPrChange w:id="2498" w:author="HAMLILI Fatima zohra" w:date="2022-03-31T15:30:00Z">
              <w:rPr/>
            </w:rPrChange>
          </w:rPr>
          <w:t>Onglet I</w:t>
        </w:r>
      </w:ins>
      <w:ins w:id="2499" w:author="HAMLILI Fatima zohra" w:date="2022-03-31T14:24:00Z">
        <w:r w:rsidRPr="005B0899">
          <w:rPr>
            <w:rFonts w:cstheme="majorHAnsi"/>
            <w:b/>
            <w:bCs/>
            <w:sz w:val="24"/>
            <w:szCs w:val="24"/>
            <w:rPrChange w:id="2500" w:author="HAMLILI Fatima zohra" w:date="2022-03-31T15:30:00Z">
              <w:rPr/>
            </w:rPrChange>
          </w:rPr>
          <w:t>NTEGRATION</w:t>
        </w:r>
      </w:ins>
      <w:bookmarkEnd w:id="2496"/>
    </w:p>
    <w:p w14:paraId="14958B71" w14:textId="0D5A7990" w:rsidR="00BA3AD9" w:rsidRPr="005B0899" w:rsidRDefault="00BA3AD9" w:rsidP="00BA3AD9">
      <w:pPr>
        <w:rPr>
          <w:ins w:id="2501" w:author="HAMLILI Fatima zohra" w:date="2022-03-31T14:30:00Z"/>
          <w:rFonts w:asciiTheme="majorHAnsi" w:hAnsiTheme="majorHAnsi" w:cstheme="majorHAnsi"/>
          <w:rPrChange w:id="2502" w:author="HAMLILI Fatima zohra" w:date="2022-03-31T15:30:00Z">
            <w:rPr>
              <w:ins w:id="2503" w:author="HAMLILI Fatima zohra" w:date="2022-03-31T14:30:00Z"/>
            </w:rPr>
          </w:rPrChange>
        </w:rPr>
      </w:pPr>
      <w:ins w:id="2504" w:author="HAMLILI Fatima zohra" w:date="2022-03-31T14:30:00Z">
        <w:r w:rsidRPr="005B0899">
          <w:rPr>
            <w:rFonts w:asciiTheme="majorHAnsi" w:hAnsiTheme="majorHAnsi" w:cstheme="majorHAnsi"/>
            <w:rPrChange w:id="2505" w:author="HAMLILI Fatima zohra" w:date="2022-03-31T15:30:00Z">
              <w:rPr/>
            </w:rPrChange>
          </w:rPr>
          <w:t>Dans cette partie, il faut tester plusieurs choses.</w:t>
        </w:r>
      </w:ins>
    </w:p>
    <w:p w14:paraId="62F6342B" w14:textId="1ACEB758" w:rsidR="00BA3AD9" w:rsidRPr="005B0899" w:rsidRDefault="00BA3AD9" w:rsidP="007B6AD5">
      <w:pPr>
        <w:pStyle w:val="Heading3"/>
        <w:numPr>
          <w:ilvl w:val="0"/>
          <w:numId w:val="30"/>
        </w:numPr>
        <w:rPr>
          <w:ins w:id="2506" w:author="HAMLILI Fatima zohra" w:date="2022-03-31T14:31:00Z"/>
          <w:rFonts w:cstheme="majorHAnsi"/>
          <w:rPrChange w:id="2507" w:author="HAMLILI Fatima zohra" w:date="2022-03-31T15:30:00Z">
            <w:rPr>
              <w:ins w:id="2508" w:author="HAMLILI Fatima zohra" w:date="2022-03-31T14:31:00Z"/>
            </w:rPr>
          </w:rPrChange>
        </w:rPr>
        <w:pPrChange w:id="2509" w:author="HAMLILI Fatima zohra" w:date="2022-03-31T15:23:00Z">
          <w:pPr>
            <w:pStyle w:val="ListParagraph"/>
            <w:numPr>
              <w:numId w:val="28"/>
            </w:numPr>
            <w:ind w:hanging="360"/>
          </w:pPr>
        </w:pPrChange>
      </w:pPr>
      <w:bookmarkStart w:id="2510" w:name="_Toc99633343"/>
      <w:ins w:id="2511" w:author="HAMLILI Fatima zohra" w:date="2022-03-31T14:30:00Z">
        <w:r w:rsidRPr="005B0899">
          <w:rPr>
            <w:rFonts w:cstheme="majorHAnsi"/>
            <w:rPrChange w:id="2512" w:author="HAMLILI Fatima zohra" w:date="2022-03-31T15:30:00Z">
              <w:rPr/>
            </w:rPrChange>
          </w:rPr>
          <w:t>Est-ce q</w:t>
        </w:r>
      </w:ins>
      <w:ins w:id="2513" w:author="HAMLILI Fatima zohra" w:date="2022-03-31T14:31:00Z">
        <w:r w:rsidRPr="005B0899">
          <w:rPr>
            <w:rFonts w:cstheme="majorHAnsi"/>
            <w:rPrChange w:id="2514" w:author="HAMLILI Fatima zohra" w:date="2022-03-31T15:30:00Z">
              <w:rPr/>
            </w:rPrChange>
          </w:rPr>
          <w:t>ue les onglets s’affichent correctement ?</w:t>
        </w:r>
        <w:bookmarkEnd w:id="2510"/>
      </w:ins>
    </w:p>
    <w:p w14:paraId="40DD383D" w14:textId="5C3FDCDE" w:rsidR="00BA3AD9" w:rsidRPr="005B0899" w:rsidRDefault="00BA3AD9" w:rsidP="00BA3AD9">
      <w:pPr>
        <w:rPr>
          <w:ins w:id="2515" w:author="HAMLILI Fatima zohra" w:date="2022-03-31T14:32:00Z"/>
          <w:rFonts w:asciiTheme="majorHAnsi" w:hAnsiTheme="majorHAnsi" w:cstheme="majorHAnsi"/>
          <w:rPrChange w:id="2516" w:author="HAMLILI Fatima zohra" w:date="2022-03-31T15:30:00Z">
            <w:rPr>
              <w:ins w:id="2517" w:author="HAMLILI Fatima zohra" w:date="2022-03-31T14:32:00Z"/>
            </w:rPr>
          </w:rPrChange>
        </w:rPr>
      </w:pPr>
      <w:ins w:id="2518" w:author="HAMLILI Fatima zohra" w:date="2022-03-31T14:31:00Z">
        <w:r w:rsidRPr="005B0899">
          <w:rPr>
            <w:rFonts w:asciiTheme="majorHAnsi" w:hAnsiTheme="majorHAnsi" w:cstheme="majorHAnsi"/>
            <w:rPrChange w:id="2519" w:author="HAMLILI Fatima zohra" w:date="2022-03-31T15:30:00Z">
              <w:rPr/>
            </w:rPrChange>
          </w:rPr>
          <w:t xml:space="preserve">Opération : se rendre sur l’onglet INTEGRATION, et choisir sur la liste déroulante les </w:t>
        </w:r>
      </w:ins>
      <w:ins w:id="2520" w:author="HAMLILI Fatima zohra" w:date="2022-03-31T14:32:00Z">
        <w:r w:rsidRPr="005B0899">
          <w:rPr>
            <w:rFonts w:asciiTheme="majorHAnsi" w:hAnsiTheme="majorHAnsi" w:cstheme="majorHAnsi"/>
            <w:rPrChange w:id="2521" w:author="HAMLILI Fatima zohra" w:date="2022-03-31T15:30:00Z">
              <w:rPr/>
            </w:rPrChange>
          </w:rPr>
          <w:t xml:space="preserve">application </w:t>
        </w:r>
        <w:r w:rsidRPr="005B0899">
          <w:rPr>
            <w:rFonts w:asciiTheme="majorHAnsi" w:hAnsiTheme="majorHAnsi" w:cstheme="majorHAnsi"/>
            <w:rPrChange w:id="2522" w:author="HAMLILI Fatima zohra" w:date="2022-03-31T15:30:00Z">
              <w:rPr/>
            </w:rPrChange>
          </w:rPr>
          <w:t>user-1-app-1</w:t>
        </w:r>
        <w:r w:rsidRPr="005B0899">
          <w:rPr>
            <w:rFonts w:asciiTheme="majorHAnsi" w:hAnsiTheme="majorHAnsi" w:cstheme="majorHAnsi"/>
            <w:rPrChange w:id="2523" w:author="HAMLILI Fatima zohra" w:date="2022-03-31T15:30:00Z">
              <w:rPr/>
            </w:rPrChange>
          </w:rPr>
          <w:t xml:space="preserve"> et </w:t>
        </w:r>
        <w:r w:rsidRPr="005B0899">
          <w:rPr>
            <w:rFonts w:asciiTheme="majorHAnsi" w:hAnsiTheme="majorHAnsi" w:cstheme="majorHAnsi"/>
            <w:rPrChange w:id="2524" w:author="HAMLILI Fatima zohra" w:date="2022-03-31T15:30:00Z">
              <w:rPr/>
            </w:rPrChange>
          </w:rPr>
          <w:t>user-1-app-</w:t>
        </w:r>
        <w:r w:rsidRPr="005B0899">
          <w:rPr>
            <w:rFonts w:asciiTheme="majorHAnsi" w:hAnsiTheme="majorHAnsi" w:cstheme="majorHAnsi"/>
            <w:rPrChange w:id="2525" w:author="HAMLILI Fatima zohra" w:date="2022-03-31T15:30:00Z">
              <w:rPr/>
            </w:rPrChange>
          </w:rPr>
          <w:t>2 sur la liste déroulante.</w:t>
        </w:r>
      </w:ins>
    </w:p>
    <w:p w14:paraId="42BCB385" w14:textId="1D0B7671" w:rsidR="00BA3AD9" w:rsidRPr="005B0899" w:rsidRDefault="00BA3AD9" w:rsidP="00BA3AD9">
      <w:pPr>
        <w:rPr>
          <w:ins w:id="2526" w:author="HAMLILI Fatima zohra" w:date="2022-03-31T14:33:00Z"/>
          <w:rFonts w:asciiTheme="majorHAnsi" w:hAnsiTheme="majorHAnsi" w:cstheme="majorHAnsi"/>
          <w:rPrChange w:id="2527" w:author="HAMLILI Fatima zohra" w:date="2022-03-31T15:30:00Z">
            <w:rPr>
              <w:ins w:id="2528" w:author="HAMLILI Fatima zohra" w:date="2022-03-31T14:33:00Z"/>
            </w:rPr>
          </w:rPrChange>
        </w:rPr>
      </w:pPr>
      <w:ins w:id="2529" w:author="HAMLILI Fatima zohra" w:date="2022-03-31T14:32:00Z">
        <w:r w:rsidRPr="005B0899">
          <w:rPr>
            <w:rFonts w:asciiTheme="majorHAnsi" w:hAnsiTheme="majorHAnsi" w:cstheme="majorHAnsi"/>
            <w:rPrChange w:id="2530" w:author="HAMLILI Fatima zohra" w:date="2022-03-31T15:30:00Z">
              <w:rPr/>
            </w:rPrChange>
          </w:rPr>
          <w:t xml:space="preserve">Résultat : </w:t>
        </w:r>
      </w:ins>
      <w:ins w:id="2531" w:author="HAMLILI Fatima zohra" w:date="2022-03-31T14:33:00Z">
        <w:r w:rsidRPr="005B0899">
          <w:rPr>
            <w:rFonts w:asciiTheme="majorHAnsi" w:hAnsiTheme="majorHAnsi" w:cstheme="majorHAnsi"/>
            <w:rPrChange w:id="2532" w:author="HAMLILI Fatima zohra" w:date="2022-03-31T15:30:00Z">
              <w:rPr/>
            </w:rPrChange>
          </w:rPr>
          <w:t xml:space="preserve">Toutes les entrées dans le tableau pour la première application doivent être renseignées et vides pour </w:t>
        </w:r>
        <w:proofErr w:type="spellStart"/>
        <w:r w:rsidRPr="005B0899">
          <w:rPr>
            <w:rFonts w:asciiTheme="majorHAnsi" w:hAnsiTheme="majorHAnsi" w:cstheme="majorHAnsi"/>
            <w:rPrChange w:id="2533" w:author="HAMLILI Fatima zohra" w:date="2022-03-31T15:30:00Z">
              <w:rPr/>
            </w:rPrChange>
          </w:rPr>
          <w:t>pour</w:t>
        </w:r>
        <w:proofErr w:type="spellEnd"/>
        <w:r w:rsidRPr="005B0899">
          <w:rPr>
            <w:rFonts w:asciiTheme="majorHAnsi" w:hAnsiTheme="majorHAnsi" w:cstheme="majorHAnsi"/>
            <w:rPrChange w:id="2534" w:author="HAMLILI Fatima zohra" w:date="2022-03-31T15:30:00Z">
              <w:rPr/>
            </w:rPrChange>
          </w:rPr>
          <w:t xml:space="preserve"> la seconde</w:t>
        </w:r>
      </w:ins>
    </w:p>
    <w:p w14:paraId="5BCB8FF6" w14:textId="341EC4CD" w:rsidR="004637EF" w:rsidRPr="005B0899" w:rsidRDefault="004637EF" w:rsidP="007B6AD5">
      <w:pPr>
        <w:pStyle w:val="Heading3"/>
        <w:numPr>
          <w:ilvl w:val="0"/>
          <w:numId w:val="30"/>
        </w:numPr>
        <w:rPr>
          <w:ins w:id="2535" w:author="HAMLILI Fatima zohra" w:date="2022-03-31T14:35:00Z"/>
          <w:rFonts w:cstheme="majorHAnsi"/>
          <w:rPrChange w:id="2536" w:author="HAMLILI Fatima zohra" w:date="2022-03-31T15:30:00Z">
            <w:rPr>
              <w:ins w:id="2537" w:author="HAMLILI Fatima zohra" w:date="2022-03-31T14:35:00Z"/>
            </w:rPr>
          </w:rPrChange>
        </w:rPr>
        <w:pPrChange w:id="2538" w:author="HAMLILI Fatima zohra" w:date="2022-03-31T15:23:00Z">
          <w:pPr>
            <w:pStyle w:val="Heading2"/>
          </w:pPr>
        </w:pPrChange>
      </w:pPr>
      <w:bookmarkStart w:id="2539" w:name="_Toc99633344"/>
      <w:ins w:id="2540" w:author="HAMLILI Fatima zohra" w:date="2022-03-31T14:34:00Z">
        <w:r w:rsidRPr="005B0899">
          <w:rPr>
            <w:rFonts w:cstheme="majorHAnsi"/>
            <w:rPrChange w:id="2541" w:author="HAMLILI Fatima zohra" w:date="2022-03-31T15:30:00Z">
              <w:rPr/>
            </w:rPrChange>
          </w:rPr>
          <w:t xml:space="preserve">Est-ce que l’ajout des Urls </w:t>
        </w:r>
      </w:ins>
      <w:ins w:id="2542" w:author="HAMLILI Fatima zohra" w:date="2022-03-31T14:50:00Z">
        <w:r w:rsidR="009C58F2" w:rsidRPr="005B0899">
          <w:rPr>
            <w:rFonts w:cstheme="majorHAnsi"/>
            <w:rPrChange w:id="2543" w:author="HAMLILI Fatima zohra" w:date="2022-03-31T15:30:00Z">
              <w:rPr/>
            </w:rPrChange>
          </w:rPr>
          <w:t xml:space="preserve">non valides </w:t>
        </w:r>
      </w:ins>
      <w:ins w:id="2544" w:author="HAMLILI Fatima zohra" w:date="2022-03-31T14:34:00Z">
        <w:r w:rsidRPr="005B0899">
          <w:rPr>
            <w:rFonts w:cstheme="majorHAnsi"/>
            <w:rPrChange w:id="2545" w:author="HAMLILI Fatima zohra" w:date="2022-03-31T15:30:00Z">
              <w:rPr/>
            </w:rPrChange>
          </w:rPr>
          <w:t>fonctionne correctement ?</w:t>
        </w:r>
      </w:ins>
      <w:bookmarkEnd w:id="2539"/>
    </w:p>
    <w:p w14:paraId="31B3B904" w14:textId="0ED06DA8" w:rsidR="004637EF" w:rsidRPr="005B0899" w:rsidRDefault="004637EF" w:rsidP="004637EF">
      <w:pPr>
        <w:rPr>
          <w:ins w:id="2546" w:author="HAMLILI Fatima zohra" w:date="2022-03-31T14:38:00Z"/>
          <w:rFonts w:asciiTheme="majorHAnsi" w:hAnsiTheme="majorHAnsi" w:cstheme="majorHAnsi"/>
          <w:rPrChange w:id="2547" w:author="HAMLILI Fatima zohra" w:date="2022-03-31T15:30:00Z">
            <w:rPr>
              <w:ins w:id="2548" w:author="HAMLILI Fatima zohra" w:date="2022-03-31T14:38:00Z"/>
            </w:rPr>
          </w:rPrChange>
        </w:rPr>
      </w:pPr>
      <w:ins w:id="2549" w:author="HAMLILI Fatima zohra" w:date="2022-03-31T14:35:00Z">
        <w:r w:rsidRPr="005B0899">
          <w:rPr>
            <w:rFonts w:asciiTheme="majorHAnsi" w:hAnsiTheme="majorHAnsi" w:cstheme="majorHAnsi"/>
            <w:rPrChange w:id="2550" w:author="HAMLILI Fatima zohra" w:date="2022-03-31T15:30:00Z">
              <w:rPr/>
            </w:rPrChange>
          </w:rPr>
          <w:t>L’ajout des url</w:t>
        </w:r>
      </w:ins>
      <w:ins w:id="2551" w:author="HAMLILI Fatima zohra" w:date="2022-03-31T14:36:00Z">
        <w:r w:rsidRPr="005B0899">
          <w:rPr>
            <w:rFonts w:asciiTheme="majorHAnsi" w:hAnsiTheme="majorHAnsi" w:cstheme="majorHAnsi"/>
            <w:rPrChange w:id="2552" w:author="HAMLILI Fatima zohra" w:date="2022-03-31T15:30:00Z">
              <w:rPr/>
            </w:rPrChange>
          </w:rPr>
          <w:t>s</w:t>
        </w:r>
      </w:ins>
      <w:ins w:id="2553" w:author="HAMLILI Fatima zohra" w:date="2022-03-31T14:35:00Z">
        <w:r w:rsidRPr="005B0899">
          <w:rPr>
            <w:rFonts w:asciiTheme="majorHAnsi" w:hAnsiTheme="majorHAnsi" w:cstheme="majorHAnsi"/>
            <w:rPrChange w:id="2554" w:author="HAMLILI Fatima zohra" w:date="2022-03-31T15:30:00Z">
              <w:rPr/>
            </w:rPrChange>
          </w:rPr>
          <w:t xml:space="preserve"> suit un pattern </w:t>
        </w:r>
      </w:ins>
      <w:ins w:id="2555" w:author="HAMLILI Fatima zohra" w:date="2022-03-31T14:36:00Z">
        <w:r w:rsidRPr="005B0899">
          <w:rPr>
            <w:rFonts w:asciiTheme="majorHAnsi" w:hAnsiTheme="majorHAnsi" w:cstheme="majorHAnsi"/>
            <w:rPrChange w:id="2556" w:author="HAMLILI Fatima zohra" w:date="2022-03-31T15:30:00Z">
              <w:rPr/>
            </w:rPrChange>
          </w:rPr>
          <w:t>nécessaire pour que l’</w:t>
        </w:r>
      </w:ins>
      <w:ins w:id="2557" w:author="HAMLILI Fatima zohra" w:date="2022-03-31T14:37:00Z">
        <w:r w:rsidRPr="005B0899">
          <w:rPr>
            <w:rFonts w:asciiTheme="majorHAnsi" w:hAnsiTheme="majorHAnsi" w:cstheme="majorHAnsi"/>
            <w:rPrChange w:id="2558" w:author="HAMLILI Fatima zohra" w:date="2022-03-31T15:30:00Z">
              <w:rPr/>
            </w:rPrChange>
          </w:rPr>
          <w:t>option d’</w:t>
        </w:r>
      </w:ins>
      <w:ins w:id="2559" w:author="HAMLILI Fatima zohra" w:date="2022-03-31T14:36:00Z">
        <w:r w:rsidRPr="005B0899">
          <w:rPr>
            <w:rFonts w:asciiTheme="majorHAnsi" w:hAnsiTheme="majorHAnsi" w:cstheme="majorHAnsi"/>
            <w:rPrChange w:id="2560" w:author="HAMLILI Fatima zohra" w:date="2022-03-31T15:30:00Z">
              <w:rPr/>
            </w:rPrChange>
          </w:rPr>
          <w:t>enregistrement des données soit active</w:t>
        </w:r>
      </w:ins>
      <w:ins w:id="2561" w:author="HAMLILI Fatima zohra" w:date="2022-03-31T14:37:00Z">
        <w:r w:rsidRPr="005B0899">
          <w:rPr>
            <w:rFonts w:asciiTheme="majorHAnsi" w:hAnsiTheme="majorHAnsi" w:cstheme="majorHAnsi"/>
            <w:rPrChange w:id="2562" w:author="HAMLILI Fatima zohra" w:date="2022-03-31T15:30:00Z">
              <w:rPr/>
            </w:rPrChange>
          </w:rPr>
          <w:t xml:space="preserve">. Le pattern est le suivant : </w:t>
        </w:r>
      </w:ins>
      <w:ins w:id="2563" w:author="HAMLILI Fatima zohra" w:date="2022-03-31T14:38:00Z">
        <w:r w:rsidRPr="005B0899">
          <w:rPr>
            <w:rFonts w:asciiTheme="majorHAnsi" w:hAnsiTheme="majorHAnsi" w:cstheme="majorHAnsi"/>
            <w:rPrChange w:id="2564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565" w:author="HAMLILI Fatima zohra" w:date="2022-03-31T15:30:00Z">
              <w:rPr/>
            </w:rPrChange>
          </w:rPr>
          <w:instrText xml:space="preserve"> HYPERLINK "</w:instrText>
        </w:r>
      </w:ins>
      <w:ins w:id="2566" w:author="HAMLILI Fatima zohra" w:date="2022-03-31T14:37:00Z">
        <w:r w:rsidRPr="005B0899">
          <w:rPr>
            <w:rFonts w:asciiTheme="majorHAnsi" w:hAnsiTheme="majorHAnsi" w:cstheme="majorHAnsi"/>
            <w:rPrChange w:id="2567" w:author="HAMLILI Fatima zohra" w:date="2022-03-31T15:30:00Z">
              <w:rPr/>
            </w:rPrChange>
          </w:rPr>
          <w:instrText>https://ph-viewer.*.atakama-trechnologies.c</w:instrText>
        </w:r>
      </w:ins>
      <w:ins w:id="2568" w:author="HAMLILI Fatima zohra" w:date="2022-03-31T14:38:00Z">
        <w:r w:rsidRPr="005B0899">
          <w:rPr>
            <w:rFonts w:asciiTheme="majorHAnsi" w:hAnsiTheme="majorHAnsi" w:cstheme="majorHAnsi"/>
            <w:rPrChange w:id="2569" w:author="HAMLILI Fatima zohra" w:date="2022-03-31T15:30:00Z">
              <w:rPr/>
            </w:rPrChange>
          </w:rPr>
          <w:instrText xml:space="preserve">om" </w:instrText>
        </w:r>
        <w:r w:rsidRPr="005B0899">
          <w:rPr>
            <w:rFonts w:asciiTheme="majorHAnsi" w:hAnsiTheme="majorHAnsi" w:cstheme="majorHAnsi"/>
            <w:rPrChange w:id="2570" w:author="HAMLILI Fatima zohra" w:date="2022-03-31T15:30:00Z">
              <w:rPr/>
            </w:rPrChange>
          </w:rPr>
          <w:fldChar w:fldCharType="separate"/>
        </w:r>
      </w:ins>
      <w:ins w:id="2571" w:author="HAMLILI Fatima zohra" w:date="2022-03-31T14:37:00Z">
        <w:r w:rsidRPr="005B0899">
          <w:rPr>
            <w:rStyle w:val="Hyperlink"/>
            <w:rFonts w:asciiTheme="majorHAnsi" w:hAnsiTheme="majorHAnsi" w:cstheme="majorHAnsi"/>
            <w:rPrChange w:id="2572" w:author="HAMLILI Fatima zohra" w:date="2022-03-31T15:30:00Z">
              <w:rPr>
                <w:rStyle w:val="Hyperlink"/>
              </w:rPr>
            </w:rPrChange>
          </w:rPr>
          <w:t>https://ph-viewer.*.atakama-trechnologies.c</w:t>
        </w:r>
      </w:ins>
      <w:ins w:id="2573" w:author="HAMLILI Fatima zohra" w:date="2022-03-31T14:38:00Z">
        <w:r w:rsidRPr="005B0899">
          <w:rPr>
            <w:rStyle w:val="Hyperlink"/>
            <w:rFonts w:asciiTheme="majorHAnsi" w:hAnsiTheme="majorHAnsi" w:cstheme="majorHAnsi"/>
            <w:rPrChange w:id="2574" w:author="HAMLILI Fatima zohra" w:date="2022-03-31T15:30:00Z">
              <w:rPr>
                <w:rStyle w:val="Hyperlink"/>
              </w:rPr>
            </w:rPrChange>
          </w:rPr>
          <w:t>om</w:t>
        </w:r>
        <w:r w:rsidRPr="005B0899">
          <w:rPr>
            <w:rFonts w:asciiTheme="majorHAnsi" w:hAnsiTheme="majorHAnsi" w:cstheme="majorHAnsi"/>
            <w:rPrChange w:id="2575" w:author="HAMLILI Fatima zohra" w:date="2022-03-31T15:30:00Z">
              <w:rPr/>
            </w:rPrChange>
          </w:rPr>
          <w:fldChar w:fldCharType="end"/>
        </w:r>
      </w:ins>
      <w:ins w:id="2576" w:author="HAMLILI Fatima zohra" w:date="2022-03-31T14:41:00Z">
        <w:r w:rsidR="00652BAC" w:rsidRPr="005B0899">
          <w:rPr>
            <w:rFonts w:asciiTheme="majorHAnsi" w:hAnsiTheme="majorHAnsi" w:cstheme="majorHAnsi"/>
            <w:rPrChange w:id="2577" w:author="HAMLILI Fatima zohra" w:date="2022-03-31T15:30:00Z">
              <w:rPr/>
            </w:rPrChange>
          </w:rPr>
          <w:t>/</w:t>
        </w:r>
      </w:ins>
    </w:p>
    <w:p w14:paraId="65BB74FC" w14:textId="63CE631A" w:rsidR="004637EF" w:rsidRPr="005B0899" w:rsidRDefault="004637EF" w:rsidP="004637EF">
      <w:pPr>
        <w:rPr>
          <w:ins w:id="2578" w:author="HAMLILI Fatima zohra" w:date="2022-03-31T14:39:00Z"/>
          <w:rFonts w:asciiTheme="majorHAnsi" w:hAnsiTheme="majorHAnsi" w:cstheme="majorHAnsi"/>
          <w:rPrChange w:id="2579" w:author="HAMLILI Fatima zohra" w:date="2022-03-31T15:30:00Z">
            <w:rPr>
              <w:ins w:id="2580" w:author="HAMLILI Fatima zohra" w:date="2022-03-31T14:39:00Z"/>
            </w:rPr>
          </w:rPrChange>
        </w:rPr>
      </w:pPr>
      <w:ins w:id="2581" w:author="HAMLILI Fatima zohra" w:date="2022-03-31T14:38:00Z">
        <w:r w:rsidRPr="005B0899">
          <w:rPr>
            <w:rFonts w:asciiTheme="majorHAnsi" w:hAnsiTheme="majorHAnsi" w:cstheme="majorHAnsi"/>
            <w:rPrChange w:id="2582" w:author="HAMLILI Fatima zohra" w:date="2022-03-31T15:30:00Z">
              <w:rPr/>
            </w:rPrChange>
          </w:rPr>
          <w:t xml:space="preserve">Opération : Sélectionner l’application </w:t>
        </w:r>
        <w:r w:rsidR="00652BAC" w:rsidRPr="005B0899">
          <w:rPr>
            <w:rFonts w:asciiTheme="majorHAnsi" w:hAnsiTheme="majorHAnsi" w:cstheme="majorHAnsi"/>
            <w:rPrChange w:id="2583" w:author="HAMLILI Fatima zohra" w:date="2022-03-31T15:30:00Z">
              <w:rPr/>
            </w:rPrChange>
          </w:rPr>
          <w:t>user-1-app-2</w:t>
        </w:r>
      </w:ins>
      <w:ins w:id="2584" w:author="HAMLILI Fatima zohra" w:date="2022-03-31T14:39:00Z">
        <w:r w:rsidR="00652BAC" w:rsidRPr="005B0899">
          <w:rPr>
            <w:rFonts w:asciiTheme="majorHAnsi" w:hAnsiTheme="majorHAnsi" w:cstheme="majorHAnsi"/>
            <w:rPrChange w:id="2585" w:author="HAMLILI Fatima zohra" w:date="2022-03-31T15:30:00Z">
              <w:rPr/>
            </w:rPrChange>
          </w:rPr>
          <w:t xml:space="preserve"> et dans le champs infra, tenter de renseigner les urls suivantes : </w:t>
        </w:r>
      </w:ins>
    </w:p>
    <w:p w14:paraId="7FBCBF59" w14:textId="0A7BA5E2" w:rsidR="00652BAC" w:rsidRPr="005B0899" w:rsidRDefault="00652BAC" w:rsidP="00652BAC">
      <w:pPr>
        <w:pStyle w:val="ListParagraph"/>
        <w:numPr>
          <w:ilvl w:val="0"/>
          <w:numId w:val="9"/>
        </w:numPr>
        <w:rPr>
          <w:ins w:id="2586" w:author="HAMLILI Fatima zohra" w:date="2022-03-31T14:43:00Z"/>
          <w:rFonts w:asciiTheme="majorHAnsi" w:hAnsiTheme="majorHAnsi" w:cstheme="majorHAnsi"/>
          <w:rPrChange w:id="2587" w:author="HAMLILI Fatima zohra" w:date="2022-03-31T15:30:00Z">
            <w:rPr>
              <w:ins w:id="2588" w:author="HAMLILI Fatima zohra" w:date="2022-03-31T14:43:00Z"/>
            </w:rPr>
          </w:rPrChange>
        </w:rPr>
      </w:pPr>
      <w:ins w:id="2589" w:author="HAMLILI Fatima zohra" w:date="2022-03-31T14:43:00Z">
        <w:r w:rsidRPr="005B0899">
          <w:rPr>
            <w:rFonts w:asciiTheme="majorHAnsi" w:hAnsiTheme="majorHAnsi" w:cstheme="majorHAnsi"/>
            <w:rPrChange w:id="2590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591" w:author="HAMLILI Fatima zohra" w:date="2022-03-31T15:30:00Z">
              <w:rPr/>
            </w:rPrChange>
          </w:rPr>
          <w:instrText xml:space="preserve"> HYPERLINK "</w:instrText>
        </w:r>
      </w:ins>
      <w:ins w:id="2592" w:author="HAMLILI Fatima zohra" w:date="2022-03-31T14:40:00Z">
        <w:r w:rsidRPr="005B0899">
          <w:rPr>
            <w:rFonts w:asciiTheme="majorHAnsi" w:hAnsiTheme="majorHAnsi" w:cstheme="majorHAnsi"/>
            <w:rPrChange w:id="2593" w:author="HAMLILI Fatima zohra" w:date="2022-03-31T15:30:00Z">
              <w:rPr>
                <w:rStyle w:val="Hyperlink"/>
              </w:rPr>
            </w:rPrChange>
          </w:rPr>
          <w:instrText>https://ph-viewer.</w:instrText>
        </w:r>
      </w:ins>
      <w:ins w:id="2594" w:author="HAMLILI Fatima zohra" w:date="2022-03-31T14:43:00Z">
        <w:r w:rsidRPr="005B0899">
          <w:rPr>
            <w:rFonts w:asciiTheme="majorHAnsi" w:hAnsiTheme="majorHAnsi" w:cstheme="majorHAnsi"/>
            <w:rPrChange w:id="2595" w:author="HAMLILI Fatima zohra" w:date="2022-03-31T15:30:00Z">
              <w:rPr>
                <w:rStyle w:val="Hyperlink"/>
              </w:rPr>
            </w:rPrChange>
          </w:rPr>
          <w:instrText>xxx</w:instrText>
        </w:r>
      </w:ins>
      <w:ins w:id="2596" w:author="HAMLILI Fatima zohra" w:date="2022-03-31T14:40:00Z">
        <w:r w:rsidRPr="005B0899">
          <w:rPr>
            <w:rFonts w:asciiTheme="majorHAnsi" w:hAnsiTheme="majorHAnsi" w:cstheme="majorHAnsi"/>
            <w:rPrChange w:id="2597" w:author="HAMLILI Fatima zohra" w:date="2022-03-31T15:30:00Z">
              <w:rPr>
                <w:rStyle w:val="Hyperlink"/>
              </w:rPr>
            </w:rPrChange>
          </w:rPr>
          <w:instrText>.atakama-trechnologies.com</w:instrText>
        </w:r>
      </w:ins>
      <w:ins w:id="2598" w:author="HAMLILI Fatima zohra" w:date="2022-03-31T14:43:00Z">
        <w:r w:rsidRPr="005B0899">
          <w:rPr>
            <w:rFonts w:asciiTheme="majorHAnsi" w:hAnsiTheme="majorHAnsi" w:cstheme="majorHAnsi"/>
            <w:rPrChange w:id="2599" w:author="HAMLILI Fatima zohra" w:date="2022-03-31T15:30:00Z">
              <w:rPr/>
            </w:rPrChange>
          </w:rPr>
          <w:instrText xml:space="preserve">" </w:instrText>
        </w:r>
        <w:r w:rsidRPr="005B0899">
          <w:rPr>
            <w:rFonts w:asciiTheme="majorHAnsi" w:hAnsiTheme="majorHAnsi" w:cstheme="majorHAnsi"/>
            <w:rPrChange w:id="2600" w:author="HAMLILI Fatima zohra" w:date="2022-03-31T15:30:00Z">
              <w:rPr/>
            </w:rPrChange>
          </w:rPr>
          <w:fldChar w:fldCharType="separate"/>
        </w:r>
      </w:ins>
      <w:ins w:id="2601" w:author="HAMLILI Fatima zohra" w:date="2022-03-31T14:40:00Z">
        <w:r w:rsidRPr="005B0899">
          <w:rPr>
            <w:rStyle w:val="Hyperlink"/>
            <w:rFonts w:asciiTheme="majorHAnsi" w:hAnsiTheme="majorHAnsi" w:cstheme="majorHAnsi"/>
            <w:rPrChange w:id="2602" w:author="HAMLILI Fatima zohra" w:date="2022-03-31T15:30:00Z">
              <w:rPr>
                <w:rStyle w:val="Hyperlink"/>
              </w:rPr>
            </w:rPrChange>
          </w:rPr>
          <w:t>https://ph-viewer.</w:t>
        </w:r>
      </w:ins>
      <w:ins w:id="2603" w:author="HAMLILI Fatima zohra" w:date="2022-03-31T14:43:00Z">
        <w:r w:rsidRPr="005B0899">
          <w:rPr>
            <w:rStyle w:val="Hyperlink"/>
            <w:rFonts w:asciiTheme="majorHAnsi" w:hAnsiTheme="majorHAnsi" w:cstheme="majorHAnsi"/>
            <w:rPrChange w:id="2604" w:author="HAMLILI Fatima zohra" w:date="2022-03-31T15:30:00Z">
              <w:rPr>
                <w:rStyle w:val="Hyperlink"/>
              </w:rPr>
            </w:rPrChange>
          </w:rPr>
          <w:t>xxx</w:t>
        </w:r>
      </w:ins>
      <w:ins w:id="2605" w:author="HAMLILI Fatima zohra" w:date="2022-03-31T14:40:00Z">
        <w:r w:rsidRPr="005B0899">
          <w:rPr>
            <w:rStyle w:val="Hyperlink"/>
            <w:rFonts w:asciiTheme="majorHAnsi" w:hAnsiTheme="majorHAnsi" w:cstheme="majorHAnsi"/>
            <w:rPrChange w:id="2606" w:author="HAMLILI Fatima zohra" w:date="2022-03-31T15:30:00Z">
              <w:rPr>
                <w:rStyle w:val="Hyperlink"/>
              </w:rPr>
            </w:rPrChange>
          </w:rPr>
          <w:t>.atakama-trechnologies.com</w:t>
        </w:r>
      </w:ins>
      <w:ins w:id="2607" w:author="HAMLILI Fatima zohra" w:date="2022-03-31T14:43:00Z">
        <w:r w:rsidRPr="005B0899">
          <w:rPr>
            <w:rFonts w:asciiTheme="majorHAnsi" w:hAnsiTheme="majorHAnsi" w:cstheme="majorHAnsi"/>
            <w:rPrChange w:id="2608" w:author="HAMLILI Fatima zohra" w:date="2022-03-31T15:30:00Z">
              <w:rPr/>
            </w:rPrChange>
          </w:rPr>
          <w:fldChar w:fldCharType="end"/>
        </w:r>
      </w:ins>
    </w:p>
    <w:p w14:paraId="449797C8" w14:textId="7CFB765B" w:rsidR="00652BAC" w:rsidRPr="005B0899" w:rsidRDefault="008A33FD" w:rsidP="00652BAC">
      <w:pPr>
        <w:pStyle w:val="ListParagraph"/>
        <w:numPr>
          <w:ilvl w:val="0"/>
          <w:numId w:val="9"/>
        </w:numPr>
        <w:rPr>
          <w:ins w:id="2609" w:author="HAMLILI Fatima zohra" w:date="2022-03-31T14:43:00Z"/>
          <w:rFonts w:asciiTheme="majorHAnsi" w:hAnsiTheme="majorHAnsi" w:cstheme="majorHAnsi"/>
          <w:rPrChange w:id="2610" w:author="HAMLILI Fatima zohra" w:date="2022-03-31T15:30:00Z">
            <w:rPr>
              <w:ins w:id="2611" w:author="HAMLILI Fatima zohra" w:date="2022-03-31T14:43:00Z"/>
            </w:rPr>
          </w:rPrChange>
        </w:rPr>
      </w:pPr>
      <w:ins w:id="2612" w:author="HAMLILI Fatima zohra" w:date="2022-03-31T14:43:00Z">
        <w:r w:rsidRPr="005B0899">
          <w:rPr>
            <w:rFonts w:asciiTheme="majorHAnsi" w:hAnsiTheme="majorHAnsi" w:cstheme="majorHAnsi"/>
            <w:rPrChange w:id="2613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614" w:author="HAMLILI Fatima zohra" w:date="2022-03-31T15:30:00Z">
              <w:rPr/>
            </w:rPrChange>
          </w:rPr>
          <w:instrText xml:space="preserve"> HYPERLINK "</w:instrText>
        </w:r>
        <w:r w:rsidRPr="005B0899">
          <w:rPr>
            <w:rFonts w:asciiTheme="majorHAnsi" w:hAnsiTheme="majorHAnsi" w:cstheme="majorHAnsi"/>
            <w:rPrChange w:id="2615" w:author="HAMLILI Fatima zohra" w:date="2022-03-31T15:30:00Z">
              <w:rPr/>
            </w:rPrChange>
          </w:rPr>
          <w:instrText>https://ph-viewer.apagl.-technologies.com/</w:instrText>
        </w:r>
        <w:r w:rsidRPr="005B0899">
          <w:rPr>
            <w:rFonts w:asciiTheme="majorHAnsi" w:hAnsiTheme="majorHAnsi" w:cstheme="majorHAnsi"/>
            <w:rPrChange w:id="2616" w:author="HAMLILI Fatima zohra" w:date="2022-03-31T15:30:00Z">
              <w:rPr/>
            </w:rPrChange>
          </w:rPr>
          <w:instrText xml:space="preserve">" </w:instrText>
        </w:r>
        <w:r w:rsidRPr="005B0899">
          <w:rPr>
            <w:rFonts w:asciiTheme="majorHAnsi" w:hAnsiTheme="majorHAnsi" w:cstheme="majorHAnsi"/>
            <w:rPrChange w:id="2617" w:author="HAMLILI Fatima zohra" w:date="2022-03-31T15:30:00Z">
              <w:rPr/>
            </w:rPrChange>
          </w:rPr>
          <w:fldChar w:fldCharType="separate"/>
        </w:r>
        <w:r w:rsidRPr="005B0899">
          <w:rPr>
            <w:rStyle w:val="Hyperlink"/>
            <w:rFonts w:asciiTheme="majorHAnsi" w:hAnsiTheme="majorHAnsi" w:cstheme="majorHAnsi"/>
            <w:rPrChange w:id="2618" w:author="HAMLILI Fatima zohra" w:date="2022-03-31T15:30:00Z">
              <w:rPr>
                <w:rStyle w:val="Hyperlink"/>
              </w:rPr>
            </w:rPrChange>
          </w:rPr>
          <w:t>https://ph-viewer.apagl.-technologies.com/</w:t>
        </w:r>
        <w:r w:rsidRPr="005B0899">
          <w:rPr>
            <w:rFonts w:asciiTheme="majorHAnsi" w:hAnsiTheme="majorHAnsi" w:cstheme="majorHAnsi"/>
            <w:rPrChange w:id="2619" w:author="HAMLILI Fatima zohra" w:date="2022-03-31T15:30:00Z">
              <w:rPr/>
            </w:rPrChange>
          </w:rPr>
          <w:fldChar w:fldCharType="end"/>
        </w:r>
      </w:ins>
    </w:p>
    <w:p w14:paraId="795DBA46" w14:textId="268488AE" w:rsidR="008A33FD" w:rsidRPr="005B0899" w:rsidRDefault="008A33FD" w:rsidP="00652BAC">
      <w:pPr>
        <w:pStyle w:val="ListParagraph"/>
        <w:numPr>
          <w:ilvl w:val="0"/>
          <w:numId w:val="9"/>
        </w:numPr>
        <w:rPr>
          <w:ins w:id="2620" w:author="HAMLILI Fatima zohra" w:date="2022-03-31T14:44:00Z"/>
          <w:rFonts w:asciiTheme="majorHAnsi" w:hAnsiTheme="majorHAnsi" w:cstheme="majorHAnsi"/>
          <w:rPrChange w:id="2621" w:author="HAMLILI Fatima zohra" w:date="2022-03-31T15:30:00Z">
            <w:rPr>
              <w:ins w:id="2622" w:author="HAMLILI Fatima zohra" w:date="2022-03-31T14:44:00Z"/>
            </w:rPr>
          </w:rPrChange>
        </w:rPr>
      </w:pPr>
      <w:ins w:id="2623" w:author="HAMLILI Fatima zohra" w:date="2022-03-31T14:44:00Z">
        <w:r w:rsidRPr="005B0899">
          <w:rPr>
            <w:rFonts w:asciiTheme="majorHAnsi" w:hAnsiTheme="majorHAnsi" w:cstheme="majorHAnsi"/>
            <w:rPrChange w:id="2624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625" w:author="HAMLILI Fatima zohra" w:date="2022-03-31T15:30:00Z">
              <w:rPr/>
            </w:rPrChange>
          </w:rPr>
          <w:instrText xml:space="preserve"> HYPERLINK "</w:instrText>
        </w:r>
        <w:r w:rsidRPr="005B0899">
          <w:rPr>
            <w:rFonts w:asciiTheme="majorHAnsi" w:hAnsiTheme="majorHAnsi" w:cstheme="majorHAnsi"/>
            <w:rPrChange w:id="2626" w:author="HAMLILI Fatima zohra" w:date="2022-03-31T15:30:00Z">
              <w:rPr/>
            </w:rPrChange>
          </w:rPr>
          <w:instrText>http://ph-viewer.apagl.atakama-technologies.com/</w:instrText>
        </w:r>
        <w:r w:rsidRPr="005B0899">
          <w:rPr>
            <w:rFonts w:asciiTheme="majorHAnsi" w:hAnsiTheme="majorHAnsi" w:cstheme="majorHAnsi"/>
            <w:rPrChange w:id="2627" w:author="HAMLILI Fatima zohra" w:date="2022-03-31T15:30:00Z">
              <w:rPr/>
            </w:rPrChange>
          </w:rPr>
          <w:instrText xml:space="preserve">" </w:instrText>
        </w:r>
        <w:r w:rsidRPr="005B0899">
          <w:rPr>
            <w:rFonts w:asciiTheme="majorHAnsi" w:hAnsiTheme="majorHAnsi" w:cstheme="majorHAnsi"/>
            <w:rPrChange w:id="2628" w:author="HAMLILI Fatima zohra" w:date="2022-03-31T15:30:00Z">
              <w:rPr/>
            </w:rPrChange>
          </w:rPr>
          <w:fldChar w:fldCharType="separate"/>
        </w:r>
        <w:r w:rsidRPr="005B0899">
          <w:rPr>
            <w:rStyle w:val="Hyperlink"/>
            <w:rFonts w:asciiTheme="majorHAnsi" w:hAnsiTheme="majorHAnsi" w:cstheme="majorHAnsi"/>
            <w:rPrChange w:id="2629" w:author="HAMLILI Fatima zohra" w:date="2022-03-31T15:30:00Z">
              <w:rPr>
                <w:rStyle w:val="Hyperlink"/>
              </w:rPr>
            </w:rPrChange>
          </w:rPr>
          <w:t>http://ph-viewer.apagl.atakama-technologies.com/</w:t>
        </w:r>
        <w:r w:rsidRPr="005B0899">
          <w:rPr>
            <w:rFonts w:asciiTheme="majorHAnsi" w:hAnsiTheme="majorHAnsi" w:cstheme="majorHAnsi"/>
            <w:rPrChange w:id="2630" w:author="HAMLILI Fatima zohra" w:date="2022-03-31T15:30:00Z">
              <w:rPr/>
            </w:rPrChange>
          </w:rPr>
          <w:fldChar w:fldCharType="end"/>
        </w:r>
      </w:ins>
    </w:p>
    <w:p w14:paraId="10C7DAD1" w14:textId="44D1F1ED" w:rsidR="008A33FD" w:rsidRPr="005B0899" w:rsidRDefault="008A33FD" w:rsidP="00652BAC">
      <w:pPr>
        <w:pStyle w:val="ListParagraph"/>
        <w:numPr>
          <w:ilvl w:val="0"/>
          <w:numId w:val="9"/>
        </w:numPr>
        <w:rPr>
          <w:ins w:id="2631" w:author="HAMLILI Fatima zohra" w:date="2022-03-31T14:45:00Z"/>
          <w:rFonts w:asciiTheme="majorHAnsi" w:hAnsiTheme="majorHAnsi" w:cstheme="majorHAnsi"/>
          <w:rPrChange w:id="2632" w:author="HAMLILI Fatima zohra" w:date="2022-03-31T15:30:00Z">
            <w:rPr>
              <w:ins w:id="2633" w:author="HAMLILI Fatima zohra" w:date="2022-03-31T14:45:00Z"/>
            </w:rPr>
          </w:rPrChange>
        </w:rPr>
      </w:pPr>
      <w:ins w:id="2634" w:author="HAMLILI Fatima zohra" w:date="2022-03-31T14:45:00Z">
        <w:r w:rsidRPr="005B0899">
          <w:rPr>
            <w:rFonts w:asciiTheme="majorHAnsi" w:hAnsiTheme="majorHAnsi" w:cstheme="majorHAnsi"/>
            <w:rPrChange w:id="2635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636" w:author="HAMLILI Fatima zohra" w:date="2022-03-31T15:30:00Z">
              <w:rPr/>
            </w:rPrChange>
          </w:rPr>
          <w:instrText xml:space="preserve"> HYPERLINK "</w:instrText>
        </w:r>
        <w:r w:rsidRPr="005B0899">
          <w:rPr>
            <w:rFonts w:asciiTheme="majorHAnsi" w:hAnsiTheme="majorHAnsi" w:cstheme="majorHAnsi"/>
            <w:rPrChange w:id="2637" w:author="HAMLILI Fatima zohra" w:date="2022-03-31T15:30:00Z">
              <w:rPr/>
            </w:rPrChange>
          </w:rPr>
          <w:instrText>https://ph-viewer..atakama-technologies.com/</w:instrText>
        </w:r>
        <w:r w:rsidRPr="005B0899">
          <w:rPr>
            <w:rFonts w:asciiTheme="majorHAnsi" w:hAnsiTheme="majorHAnsi" w:cstheme="majorHAnsi"/>
            <w:rPrChange w:id="2638" w:author="HAMLILI Fatima zohra" w:date="2022-03-31T15:30:00Z">
              <w:rPr/>
            </w:rPrChange>
          </w:rPr>
          <w:instrText xml:space="preserve">" </w:instrText>
        </w:r>
        <w:r w:rsidRPr="005B0899">
          <w:rPr>
            <w:rFonts w:asciiTheme="majorHAnsi" w:hAnsiTheme="majorHAnsi" w:cstheme="majorHAnsi"/>
            <w:rPrChange w:id="2639" w:author="HAMLILI Fatima zohra" w:date="2022-03-31T15:30:00Z">
              <w:rPr/>
            </w:rPrChange>
          </w:rPr>
          <w:fldChar w:fldCharType="separate"/>
        </w:r>
        <w:r w:rsidRPr="005B0899">
          <w:rPr>
            <w:rStyle w:val="Hyperlink"/>
            <w:rFonts w:asciiTheme="majorHAnsi" w:hAnsiTheme="majorHAnsi" w:cstheme="majorHAnsi"/>
            <w:rPrChange w:id="2640" w:author="HAMLILI Fatima zohra" w:date="2022-03-31T15:30:00Z">
              <w:rPr>
                <w:rStyle w:val="Hyperlink"/>
              </w:rPr>
            </w:rPrChange>
          </w:rPr>
          <w:t>https://ph-viewer..atakama-technologies.com/</w:t>
        </w:r>
        <w:r w:rsidRPr="005B0899">
          <w:rPr>
            <w:rFonts w:asciiTheme="majorHAnsi" w:hAnsiTheme="majorHAnsi" w:cstheme="majorHAnsi"/>
            <w:rPrChange w:id="2641" w:author="HAMLILI Fatima zohra" w:date="2022-03-31T15:30:00Z">
              <w:rPr/>
            </w:rPrChange>
          </w:rPr>
          <w:fldChar w:fldCharType="end"/>
        </w:r>
      </w:ins>
    </w:p>
    <w:p w14:paraId="129D3F3D" w14:textId="66C3AE08" w:rsidR="008A33FD" w:rsidRPr="005B0899" w:rsidRDefault="008A33FD" w:rsidP="00652BAC">
      <w:pPr>
        <w:pStyle w:val="ListParagraph"/>
        <w:numPr>
          <w:ilvl w:val="0"/>
          <w:numId w:val="9"/>
        </w:numPr>
        <w:rPr>
          <w:ins w:id="2642" w:author="HAMLILI Fatima zohra" w:date="2022-03-31T14:46:00Z"/>
          <w:rFonts w:asciiTheme="majorHAnsi" w:hAnsiTheme="majorHAnsi" w:cstheme="majorHAnsi"/>
          <w:rPrChange w:id="2643" w:author="HAMLILI Fatima zohra" w:date="2022-03-31T15:30:00Z">
            <w:rPr>
              <w:ins w:id="2644" w:author="HAMLILI Fatima zohra" w:date="2022-03-31T14:46:00Z"/>
            </w:rPr>
          </w:rPrChange>
        </w:rPr>
      </w:pPr>
      <w:ins w:id="2645" w:author="HAMLILI Fatima zohra" w:date="2022-03-31T14:46:00Z">
        <w:r w:rsidRPr="005B0899">
          <w:rPr>
            <w:rFonts w:asciiTheme="majorHAnsi" w:hAnsiTheme="majorHAnsi" w:cstheme="majorHAnsi"/>
            <w:rPrChange w:id="2646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647" w:author="HAMLILI Fatima zohra" w:date="2022-03-31T15:30:00Z">
              <w:rPr/>
            </w:rPrChange>
          </w:rPr>
          <w:instrText xml:space="preserve"> HYPERLINK "</w:instrText>
        </w:r>
        <w:r w:rsidRPr="005B0899">
          <w:rPr>
            <w:rFonts w:asciiTheme="majorHAnsi" w:hAnsiTheme="majorHAnsi" w:cstheme="majorHAnsi"/>
            <w:rPrChange w:id="2648" w:author="HAMLILI Fatima zohra" w:date="2022-03-31T15:30:00Z">
              <w:rPr/>
            </w:rPrChange>
          </w:rPr>
          <w:instrText>https://phviewer.apagl.atakama-technologies.com/</w:instrText>
        </w:r>
        <w:r w:rsidRPr="005B0899">
          <w:rPr>
            <w:rFonts w:asciiTheme="majorHAnsi" w:hAnsiTheme="majorHAnsi" w:cstheme="majorHAnsi"/>
            <w:rPrChange w:id="2649" w:author="HAMLILI Fatima zohra" w:date="2022-03-31T15:30:00Z">
              <w:rPr/>
            </w:rPrChange>
          </w:rPr>
          <w:instrText xml:space="preserve">" </w:instrText>
        </w:r>
        <w:r w:rsidRPr="005B0899">
          <w:rPr>
            <w:rFonts w:asciiTheme="majorHAnsi" w:hAnsiTheme="majorHAnsi" w:cstheme="majorHAnsi"/>
            <w:rPrChange w:id="2650" w:author="HAMLILI Fatima zohra" w:date="2022-03-31T15:30:00Z">
              <w:rPr/>
            </w:rPrChange>
          </w:rPr>
          <w:fldChar w:fldCharType="separate"/>
        </w:r>
        <w:r w:rsidRPr="005B0899">
          <w:rPr>
            <w:rStyle w:val="Hyperlink"/>
            <w:rFonts w:asciiTheme="majorHAnsi" w:hAnsiTheme="majorHAnsi" w:cstheme="majorHAnsi"/>
            <w:rPrChange w:id="2651" w:author="HAMLILI Fatima zohra" w:date="2022-03-31T15:30:00Z">
              <w:rPr>
                <w:rStyle w:val="Hyperlink"/>
              </w:rPr>
            </w:rPrChange>
          </w:rPr>
          <w:t>https://phviewer.apagl.atakama-technologies.com/</w:t>
        </w:r>
        <w:r w:rsidRPr="005B0899">
          <w:rPr>
            <w:rFonts w:asciiTheme="majorHAnsi" w:hAnsiTheme="majorHAnsi" w:cstheme="majorHAnsi"/>
            <w:rPrChange w:id="2652" w:author="HAMLILI Fatima zohra" w:date="2022-03-31T15:30:00Z">
              <w:rPr/>
            </w:rPrChange>
          </w:rPr>
          <w:fldChar w:fldCharType="end"/>
        </w:r>
      </w:ins>
    </w:p>
    <w:p w14:paraId="15E9B723" w14:textId="741A2733" w:rsidR="008A33FD" w:rsidRPr="005B0899" w:rsidRDefault="008A33FD" w:rsidP="00652BAC">
      <w:pPr>
        <w:pStyle w:val="ListParagraph"/>
        <w:numPr>
          <w:ilvl w:val="0"/>
          <w:numId w:val="9"/>
        </w:numPr>
        <w:rPr>
          <w:ins w:id="2653" w:author="HAMLILI Fatima zohra" w:date="2022-03-31T14:47:00Z"/>
          <w:rFonts w:asciiTheme="majorHAnsi" w:hAnsiTheme="majorHAnsi" w:cstheme="majorHAnsi"/>
          <w:rPrChange w:id="2654" w:author="HAMLILI Fatima zohra" w:date="2022-03-31T15:30:00Z">
            <w:rPr>
              <w:ins w:id="2655" w:author="HAMLILI Fatima zohra" w:date="2022-03-31T14:47:00Z"/>
            </w:rPr>
          </w:rPrChange>
        </w:rPr>
      </w:pPr>
      <w:ins w:id="2656" w:author="HAMLILI Fatima zohra" w:date="2022-03-31T14:47:00Z">
        <w:r w:rsidRPr="005B0899">
          <w:rPr>
            <w:rFonts w:asciiTheme="majorHAnsi" w:hAnsiTheme="majorHAnsi" w:cstheme="majorHAnsi"/>
            <w:rPrChange w:id="2657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658" w:author="HAMLILI Fatima zohra" w:date="2022-03-31T15:30:00Z">
              <w:rPr/>
            </w:rPrChange>
          </w:rPr>
          <w:instrText xml:space="preserve"> HYPERLINK "</w:instrText>
        </w:r>
        <w:r w:rsidRPr="005B0899">
          <w:rPr>
            <w:rFonts w:asciiTheme="majorHAnsi" w:hAnsiTheme="majorHAnsi" w:cstheme="majorHAnsi"/>
            <w:rPrChange w:id="2659" w:author="HAMLILI Fatima zohra" w:date="2022-03-31T15:30:00Z">
              <w:rPr/>
            </w:rPrChange>
          </w:rPr>
          <w:instrText>https://ph-viewer.apagl-.atakama-technologies.com/</w:instrText>
        </w:r>
        <w:r w:rsidRPr="005B0899">
          <w:rPr>
            <w:rFonts w:asciiTheme="majorHAnsi" w:hAnsiTheme="majorHAnsi" w:cstheme="majorHAnsi"/>
            <w:rPrChange w:id="2660" w:author="HAMLILI Fatima zohra" w:date="2022-03-31T15:30:00Z">
              <w:rPr/>
            </w:rPrChange>
          </w:rPr>
          <w:instrText xml:space="preserve">" </w:instrText>
        </w:r>
        <w:r w:rsidRPr="005B0899">
          <w:rPr>
            <w:rFonts w:asciiTheme="majorHAnsi" w:hAnsiTheme="majorHAnsi" w:cstheme="majorHAnsi"/>
            <w:rPrChange w:id="2661" w:author="HAMLILI Fatima zohra" w:date="2022-03-31T15:30:00Z">
              <w:rPr/>
            </w:rPrChange>
          </w:rPr>
          <w:fldChar w:fldCharType="separate"/>
        </w:r>
        <w:r w:rsidRPr="005B0899">
          <w:rPr>
            <w:rStyle w:val="Hyperlink"/>
            <w:rFonts w:asciiTheme="majorHAnsi" w:hAnsiTheme="majorHAnsi" w:cstheme="majorHAnsi"/>
            <w:rPrChange w:id="2662" w:author="HAMLILI Fatima zohra" w:date="2022-03-31T15:30:00Z">
              <w:rPr>
                <w:rStyle w:val="Hyperlink"/>
              </w:rPr>
            </w:rPrChange>
          </w:rPr>
          <w:t>https://ph-viewer.apagl-.atakama-technologies.com/</w:t>
        </w:r>
        <w:r w:rsidRPr="005B0899">
          <w:rPr>
            <w:rFonts w:asciiTheme="majorHAnsi" w:hAnsiTheme="majorHAnsi" w:cstheme="majorHAnsi"/>
            <w:rPrChange w:id="2663" w:author="HAMLILI Fatima zohra" w:date="2022-03-31T15:30:00Z">
              <w:rPr/>
            </w:rPrChange>
          </w:rPr>
          <w:fldChar w:fldCharType="end"/>
        </w:r>
      </w:ins>
    </w:p>
    <w:p w14:paraId="240CA20E" w14:textId="51C3D87A" w:rsidR="008A33FD" w:rsidRPr="005B0899" w:rsidRDefault="008A33FD" w:rsidP="00652BAC">
      <w:pPr>
        <w:pStyle w:val="ListParagraph"/>
        <w:numPr>
          <w:ilvl w:val="0"/>
          <w:numId w:val="9"/>
        </w:numPr>
        <w:rPr>
          <w:ins w:id="2664" w:author="HAMLILI Fatima zohra" w:date="2022-03-31T14:47:00Z"/>
          <w:rFonts w:asciiTheme="majorHAnsi" w:hAnsiTheme="majorHAnsi" w:cstheme="majorHAnsi"/>
          <w:rPrChange w:id="2665" w:author="HAMLILI Fatima zohra" w:date="2022-03-31T15:30:00Z">
            <w:rPr>
              <w:ins w:id="2666" w:author="HAMLILI Fatima zohra" w:date="2022-03-31T14:47:00Z"/>
            </w:rPr>
          </w:rPrChange>
        </w:rPr>
      </w:pPr>
      <w:ins w:id="2667" w:author="HAMLILI Fatima zohra" w:date="2022-03-31T14:47:00Z">
        <w:r w:rsidRPr="005B0899">
          <w:rPr>
            <w:rFonts w:asciiTheme="majorHAnsi" w:hAnsiTheme="majorHAnsi" w:cstheme="majorHAnsi"/>
            <w:rPrChange w:id="2668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669" w:author="HAMLILI Fatima zohra" w:date="2022-03-31T15:30:00Z">
              <w:rPr/>
            </w:rPrChange>
          </w:rPr>
          <w:instrText xml:space="preserve"> HYPERLINK "</w:instrText>
        </w:r>
        <w:r w:rsidRPr="005B0899">
          <w:rPr>
            <w:rFonts w:asciiTheme="majorHAnsi" w:hAnsiTheme="majorHAnsi" w:cstheme="majorHAnsi"/>
            <w:rPrChange w:id="2670" w:author="HAMLILI Fatima zohra" w:date="2022-03-31T15:30:00Z">
              <w:rPr/>
            </w:rPrChange>
          </w:rPr>
          <w:instrText>https://ph-viewer.apagl*.atakama-technologies.com/</w:instrText>
        </w:r>
        <w:r w:rsidRPr="005B0899">
          <w:rPr>
            <w:rFonts w:asciiTheme="majorHAnsi" w:hAnsiTheme="majorHAnsi" w:cstheme="majorHAnsi"/>
            <w:rPrChange w:id="2671" w:author="HAMLILI Fatima zohra" w:date="2022-03-31T15:30:00Z">
              <w:rPr/>
            </w:rPrChange>
          </w:rPr>
          <w:instrText xml:space="preserve">" </w:instrText>
        </w:r>
        <w:r w:rsidRPr="005B0899">
          <w:rPr>
            <w:rFonts w:asciiTheme="majorHAnsi" w:hAnsiTheme="majorHAnsi" w:cstheme="majorHAnsi"/>
            <w:rPrChange w:id="2672" w:author="HAMLILI Fatima zohra" w:date="2022-03-31T15:30:00Z">
              <w:rPr/>
            </w:rPrChange>
          </w:rPr>
          <w:fldChar w:fldCharType="separate"/>
        </w:r>
        <w:r w:rsidRPr="005B0899">
          <w:rPr>
            <w:rStyle w:val="Hyperlink"/>
            <w:rFonts w:asciiTheme="majorHAnsi" w:hAnsiTheme="majorHAnsi" w:cstheme="majorHAnsi"/>
            <w:rPrChange w:id="2673" w:author="HAMLILI Fatima zohra" w:date="2022-03-31T15:30:00Z">
              <w:rPr>
                <w:rStyle w:val="Hyperlink"/>
              </w:rPr>
            </w:rPrChange>
          </w:rPr>
          <w:t>https://ph-viewer.apagl*.atakama-technologies.com/</w:t>
        </w:r>
        <w:r w:rsidRPr="005B0899">
          <w:rPr>
            <w:rFonts w:asciiTheme="majorHAnsi" w:hAnsiTheme="majorHAnsi" w:cstheme="majorHAnsi"/>
            <w:rPrChange w:id="2674" w:author="HAMLILI Fatima zohra" w:date="2022-03-31T15:30:00Z">
              <w:rPr/>
            </w:rPrChange>
          </w:rPr>
          <w:fldChar w:fldCharType="end"/>
        </w:r>
      </w:ins>
    </w:p>
    <w:p w14:paraId="69B6CABF" w14:textId="05551157" w:rsidR="008A33FD" w:rsidRPr="005B0899" w:rsidRDefault="008A33FD" w:rsidP="00652BAC">
      <w:pPr>
        <w:pStyle w:val="ListParagraph"/>
        <w:numPr>
          <w:ilvl w:val="0"/>
          <w:numId w:val="9"/>
        </w:numPr>
        <w:rPr>
          <w:ins w:id="2675" w:author="HAMLILI Fatima zohra" w:date="2022-03-31T14:47:00Z"/>
          <w:rFonts w:asciiTheme="majorHAnsi" w:hAnsiTheme="majorHAnsi" w:cstheme="majorHAnsi"/>
          <w:rPrChange w:id="2676" w:author="HAMLILI Fatima zohra" w:date="2022-03-31T15:30:00Z">
            <w:rPr>
              <w:ins w:id="2677" w:author="HAMLILI Fatima zohra" w:date="2022-03-31T14:47:00Z"/>
            </w:rPr>
          </w:rPrChange>
        </w:rPr>
      </w:pPr>
      <w:ins w:id="2678" w:author="HAMLILI Fatima zohra" w:date="2022-03-31T14:47:00Z">
        <w:r w:rsidRPr="005B0899">
          <w:rPr>
            <w:rFonts w:asciiTheme="majorHAnsi" w:hAnsiTheme="majorHAnsi" w:cstheme="majorHAnsi"/>
            <w:rPrChange w:id="2679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680" w:author="HAMLILI Fatima zohra" w:date="2022-03-31T15:30:00Z">
              <w:rPr/>
            </w:rPrChange>
          </w:rPr>
          <w:instrText xml:space="preserve"> HYPERLINK "</w:instrText>
        </w:r>
        <w:r w:rsidRPr="005B0899">
          <w:rPr>
            <w:rFonts w:asciiTheme="majorHAnsi" w:hAnsiTheme="majorHAnsi" w:cstheme="majorHAnsi"/>
            <w:rPrChange w:id="2681" w:author="HAMLILI Fatima zohra" w:date="2022-03-31T15:30:00Z">
              <w:rPr/>
            </w:rPrChange>
          </w:rPr>
          <w:instrText>https://ph-viewer.*apagl.atakama-technologies.com/</w:instrText>
        </w:r>
        <w:r w:rsidRPr="005B0899">
          <w:rPr>
            <w:rFonts w:asciiTheme="majorHAnsi" w:hAnsiTheme="majorHAnsi" w:cstheme="majorHAnsi"/>
            <w:rPrChange w:id="2682" w:author="HAMLILI Fatima zohra" w:date="2022-03-31T15:30:00Z">
              <w:rPr/>
            </w:rPrChange>
          </w:rPr>
          <w:instrText xml:space="preserve">" </w:instrText>
        </w:r>
        <w:r w:rsidRPr="005B0899">
          <w:rPr>
            <w:rFonts w:asciiTheme="majorHAnsi" w:hAnsiTheme="majorHAnsi" w:cstheme="majorHAnsi"/>
            <w:rPrChange w:id="2683" w:author="HAMLILI Fatima zohra" w:date="2022-03-31T15:30:00Z">
              <w:rPr/>
            </w:rPrChange>
          </w:rPr>
          <w:fldChar w:fldCharType="separate"/>
        </w:r>
        <w:r w:rsidRPr="005B0899">
          <w:rPr>
            <w:rStyle w:val="Hyperlink"/>
            <w:rFonts w:asciiTheme="majorHAnsi" w:hAnsiTheme="majorHAnsi" w:cstheme="majorHAnsi"/>
            <w:rPrChange w:id="2684" w:author="HAMLILI Fatima zohra" w:date="2022-03-31T15:30:00Z">
              <w:rPr>
                <w:rStyle w:val="Hyperlink"/>
              </w:rPr>
            </w:rPrChange>
          </w:rPr>
          <w:t>https://ph-viewer.*apagl.atakama-technologies.com/</w:t>
        </w:r>
        <w:r w:rsidRPr="005B0899">
          <w:rPr>
            <w:rFonts w:asciiTheme="majorHAnsi" w:hAnsiTheme="majorHAnsi" w:cstheme="majorHAnsi"/>
            <w:rPrChange w:id="2685" w:author="HAMLILI Fatima zohra" w:date="2022-03-31T15:30:00Z">
              <w:rPr/>
            </w:rPrChange>
          </w:rPr>
          <w:fldChar w:fldCharType="end"/>
        </w:r>
      </w:ins>
    </w:p>
    <w:p w14:paraId="6643EDB3" w14:textId="54294FE2" w:rsidR="008A33FD" w:rsidRPr="005B0899" w:rsidRDefault="008A33FD" w:rsidP="00652BAC">
      <w:pPr>
        <w:pStyle w:val="ListParagraph"/>
        <w:numPr>
          <w:ilvl w:val="0"/>
          <w:numId w:val="9"/>
        </w:numPr>
        <w:rPr>
          <w:ins w:id="2686" w:author="HAMLILI Fatima zohra" w:date="2022-03-31T14:48:00Z"/>
          <w:rFonts w:asciiTheme="majorHAnsi" w:hAnsiTheme="majorHAnsi" w:cstheme="majorHAnsi"/>
          <w:rPrChange w:id="2687" w:author="HAMLILI Fatima zohra" w:date="2022-03-31T15:30:00Z">
            <w:rPr>
              <w:ins w:id="2688" w:author="HAMLILI Fatima zohra" w:date="2022-03-31T14:48:00Z"/>
            </w:rPr>
          </w:rPrChange>
        </w:rPr>
      </w:pPr>
      <w:ins w:id="2689" w:author="HAMLILI Fatima zohra" w:date="2022-03-31T14:48:00Z">
        <w:r w:rsidRPr="005B0899">
          <w:rPr>
            <w:rFonts w:asciiTheme="majorHAnsi" w:hAnsiTheme="majorHAnsi" w:cstheme="majorHAnsi"/>
            <w:rPrChange w:id="2690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691" w:author="HAMLILI Fatima zohra" w:date="2022-03-31T15:30:00Z">
              <w:rPr/>
            </w:rPrChange>
          </w:rPr>
          <w:instrText xml:space="preserve"> HYPERLINK "</w:instrText>
        </w:r>
        <w:r w:rsidRPr="005B0899">
          <w:rPr>
            <w:rFonts w:asciiTheme="majorHAnsi" w:hAnsiTheme="majorHAnsi" w:cstheme="majorHAnsi"/>
            <w:rPrChange w:id="2692" w:author="HAMLILI Fatima zohra" w:date="2022-03-31T15:30:00Z">
              <w:rPr/>
            </w:rPrChange>
          </w:rPr>
          <w:instrText>https://ph-viewer.-apagl.atakama-technologies.com/</w:instrText>
        </w:r>
        <w:r w:rsidRPr="005B0899">
          <w:rPr>
            <w:rFonts w:asciiTheme="majorHAnsi" w:hAnsiTheme="majorHAnsi" w:cstheme="majorHAnsi"/>
            <w:rPrChange w:id="2693" w:author="HAMLILI Fatima zohra" w:date="2022-03-31T15:30:00Z">
              <w:rPr/>
            </w:rPrChange>
          </w:rPr>
          <w:instrText xml:space="preserve">" </w:instrText>
        </w:r>
        <w:r w:rsidRPr="005B0899">
          <w:rPr>
            <w:rFonts w:asciiTheme="majorHAnsi" w:hAnsiTheme="majorHAnsi" w:cstheme="majorHAnsi"/>
            <w:rPrChange w:id="2694" w:author="HAMLILI Fatima zohra" w:date="2022-03-31T15:30:00Z">
              <w:rPr/>
            </w:rPrChange>
          </w:rPr>
          <w:fldChar w:fldCharType="separate"/>
        </w:r>
        <w:r w:rsidRPr="005B0899">
          <w:rPr>
            <w:rStyle w:val="Hyperlink"/>
            <w:rFonts w:asciiTheme="majorHAnsi" w:hAnsiTheme="majorHAnsi" w:cstheme="majorHAnsi"/>
            <w:rPrChange w:id="2695" w:author="HAMLILI Fatima zohra" w:date="2022-03-31T15:30:00Z">
              <w:rPr>
                <w:rStyle w:val="Hyperlink"/>
              </w:rPr>
            </w:rPrChange>
          </w:rPr>
          <w:t>https://ph-viewer.-apagl.atakama-technologies.com/</w:t>
        </w:r>
        <w:r w:rsidRPr="005B0899">
          <w:rPr>
            <w:rFonts w:asciiTheme="majorHAnsi" w:hAnsiTheme="majorHAnsi" w:cstheme="majorHAnsi"/>
            <w:rPrChange w:id="2696" w:author="HAMLILI Fatima zohra" w:date="2022-03-31T15:30:00Z">
              <w:rPr/>
            </w:rPrChange>
          </w:rPr>
          <w:fldChar w:fldCharType="end"/>
        </w:r>
      </w:ins>
    </w:p>
    <w:p w14:paraId="5AB1FA41" w14:textId="7DE24935" w:rsidR="008A33FD" w:rsidRPr="005B0899" w:rsidRDefault="008A33FD" w:rsidP="008A33FD">
      <w:pPr>
        <w:rPr>
          <w:ins w:id="2697" w:author="HAMLILI Fatima zohra" w:date="2022-03-31T14:49:00Z"/>
          <w:rFonts w:asciiTheme="majorHAnsi" w:hAnsiTheme="majorHAnsi" w:cstheme="majorHAnsi"/>
          <w:rPrChange w:id="2698" w:author="HAMLILI Fatima zohra" w:date="2022-03-31T15:30:00Z">
            <w:rPr>
              <w:ins w:id="2699" w:author="HAMLILI Fatima zohra" w:date="2022-03-31T14:49:00Z"/>
            </w:rPr>
          </w:rPrChange>
        </w:rPr>
      </w:pPr>
      <w:ins w:id="2700" w:author="HAMLILI Fatima zohra" w:date="2022-03-31T14:48:00Z">
        <w:r w:rsidRPr="005B0899">
          <w:rPr>
            <w:rFonts w:asciiTheme="majorHAnsi" w:hAnsiTheme="majorHAnsi" w:cstheme="majorHAnsi"/>
            <w:rPrChange w:id="2701" w:author="HAMLILI Fatima zohra" w:date="2022-03-31T15:30:00Z">
              <w:rPr/>
            </w:rPrChange>
          </w:rPr>
          <w:t>Résultat : un message « Url invalide</w:t>
        </w:r>
        <w:r w:rsidR="009C58F2" w:rsidRPr="005B0899">
          <w:rPr>
            <w:rFonts w:asciiTheme="majorHAnsi" w:hAnsiTheme="majorHAnsi" w:cstheme="majorHAnsi"/>
            <w:rPrChange w:id="2702" w:author="HAMLILI Fatima zohra" w:date="2022-03-31T15:30:00Z">
              <w:rPr/>
            </w:rPrChange>
          </w:rPr>
          <w:t> » devrait s’afficher à droite du c</w:t>
        </w:r>
      </w:ins>
      <w:ins w:id="2703" w:author="HAMLILI Fatima zohra" w:date="2022-03-31T14:49:00Z">
        <w:r w:rsidR="009C58F2" w:rsidRPr="005B0899">
          <w:rPr>
            <w:rFonts w:asciiTheme="majorHAnsi" w:hAnsiTheme="majorHAnsi" w:cstheme="majorHAnsi"/>
            <w:rPrChange w:id="2704" w:author="HAMLILI Fatima zohra" w:date="2022-03-31T15:30:00Z">
              <w:rPr/>
            </w:rPrChange>
          </w:rPr>
          <w:t>hamp</w:t>
        </w:r>
      </w:ins>
    </w:p>
    <w:p w14:paraId="6D1F7362" w14:textId="5396B34D" w:rsidR="009C58F2" w:rsidRPr="005B0899" w:rsidRDefault="009C58F2" w:rsidP="008A33FD">
      <w:pPr>
        <w:rPr>
          <w:ins w:id="2705" w:author="HAMLILI Fatima zohra" w:date="2022-03-31T14:35:00Z"/>
          <w:rFonts w:asciiTheme="majorHAnsi" w:hAnsiTheme="majorHAnsi" w:cstheme="majorHAnsi"/>
          <w:rPrChange w:id="2706" w:author="HAMLILI Fatima zohra" w:date="2022-03-31T15:30:00Z">
            <w:rPr>
              <w:ins w:id="2707" w:author="HAMLILI Fatima zohra" w:date="2022-03-31T14:35:00Z"/>
            </w:rPr>
          </w:rPrChange>
        </w:rPr>
        <w:pPrChange w:id="2708" w:author="HAMLILI Fatima zohra" w:date="2022-03-31T14:48:00Z">
          <w:pPr/>
        </w:pPrChange>
      </w:pPr>
      <w:ins w:id="2709" w:author="HAMLILI Fatima zohra" w:date="2022-03-31T14:50:00Z">
        <w:r w:rsidRPr="005B0899">
          <w:rPr>
            <w:rFonts w:asciiTheme="majorHAnsi" w:hAnsiTheme="majorHAnsi" w:cstheme="majorHAnsi"/>
            <w:rPrChange w:id="2710" w:author="HAMLILI Fatima zohra" w:date="2022-03-31T15:30:00Z">
              <w:rPr/>
            </w:rPrChange>
          </w:rPr>
          <w:drawing>
            <wp:inline distT="0" distB="0" distL="0" distR="0" wp14:anchorId="576983C3" wp14:editId="48965876">
              <wp:extent cx="6645910" cy="2708910"/>
              <wp:effectExtent l="19050" t="19050" r="21590" b="15240"/>
              <wp:docPr id="58" name="Picture 2" descr="Graphical user interface, text, application, email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AEC961F0-14E0-4026-8904-7DE8DB48FA19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8" name="Picture 2" descr="Graphical user interface, text, application, email&#10;&#10;Description automatically generated">
                        <a:extLst>
                          <a:ext uri="{FF2B5EF4-FFF2-40B4-BE49-F238E27FC236}">
                            <a16:creationId xmlns:a16="http://schemas.microsoft.com/office/drawing/2014/main" id="{AEC961F0-14E0-4026-8904-7DE8DB48FA19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35"/>
                      <a:srcRect l="13883" t="16596" r="12713" b="30214"/>
                      <a:stretch/>
                    </pic:blipFill>
                    <pic:spPr>
                      <a:xfrm>
                        <a:off x="0" y="0"/>
                        <a:ext cx="6645910" cy="270891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3D8C74C4" w14:textId="73FE78E8" w:rsidR="009C58F2" w:rsidRPr="005B0899" w:rsidRDefault="009C58F2" w:rsidP="007B6AD5">
      <w:pPr>
        <w:pStyle w:val="Heading3"/>
        <w:numPr>
          <w:ilvl w:val="0"/>
          <w:numId w:val="30"/>
        </w:numPr>
        <w:rPr>
          <w:ins w:id="2711" w:author="HAMLILI Fatima zohra" w:date="2022-03-31T14:51:00Z"/>
          <w:rFonts w:cstheme="majorHAnsi"/>
          <w:rPrChange w:id="2712" w:author="HAMLILI Fatima zohra" w:date="2022-03-31T15:30:00Z">
            <w:rPr>
              <w:ins w:id="2713" w:author="HAMLILI Fatima zohra" w:date="2022-03-31T14:51:00Z"/>
            </w:rPr>
          </w:rPrChange>
        </w:rPr>
        <w:pPrChange w:id="2714" w:author="HAMLILI Fatima zohra" w:date="2022-03-31T15:23:00Z">
          <w:pPr>
            <w:pStyle w:val="Heading2"/>
          </w:pPr>
        </w:pPrChange>
      </w:pPr>
      <w:bookmarkStart w:id="2715" w:name="_Toc99633345"/>
      <w:ins w:id="2716" w:author="HAMLILI Fatima zohra" w:date="2022-03-31T14:51:00Z">
        <w:r w:rsidRPr="005B0899">
          <w:rPr>
            <w:rFonts w:cstheme="majorHAnsi"/>
            <w:rPrChange w:id="2717" w:author="HAMLILI Fatima zohra" w:date="2022-03-31T15:30:00Z">
              <w:rPr/>
            </w:rPrChange>
          </w:rPr>
          <w:t>Est-ce que l’ajout des Urls valides fonctionne correctement ?</w:t>
        </w:r>
        <w:bookmarkEnd w:id="2715"/>
      </w:ins>
    </w:p>
    <w:p w14:paraId="2B539032" w14:textId="3A0CFBD6" w:rsidR="004637EF" w:rsidRPr="005B0899" w:rsidRDefault="009C58F2" w:rsidP="004637EF">
      <w:pPr>
        <w:rPr>
          <w:ins w:id="2718" w:author="HAMLILI Fatima zohra" w:date="2022-03-31T14:53:00Z"/>
          <w:rFonts w:asciiTheme="majorHAnsi" w:hAnsiTheme="majorHAnsi" w:cstheme="majorHAnsi"/>
          <w:rPrChange w:id="2719" w:author="HAMLILI Fatima zohra" w:date="2022-03-31T15:30:00Z">
            <w:rPr>
              <w:ins w:id="2720" w:author="HAMLILI Fatima zohra" w:date="2022-03-31T14:53:00Z"/>
            </w:rPr>
          </w:rPrChange>
        </w:rPr>
      </w:pPr>
      <w:ins w:id="2721" w:author="HAMLILI Fatima zohra" w:date="2022-03-31T14:51:00Z">
        <w:r w:rsidRPr="005B0899">
          <w:rPr>
            <w:rFonts w:asciiTheme="majorHAnsi" w:hAnsiTheme="majorHAnsi" w:cstheme="majorHAnsi"/>
            <w:rPrChange w:id="2722" w:author="HAMLILI Fatima zohra" w:date="2022-03-31T15:30:00Z">
              <w:rPr/>
            </w:rPrChange>
          </w:rPr>
          <w:t xml:space="preserve">Opération 1 : restez toujours sur l’application </w:t>
        </w:r>
        <w:r w:rsidRPr="005B0899">
          <w:rPr>
            <w:rFonts w:asciiTheme="majorHAnsi" w:hAnsiTheme="majorHAnsi" w:cstheme="majorHAnsi"/>
            <w:rPrChange w:id="2723" w:author="HAMLILI Fatima zohra" w:date="2022-03-31T15:30:00Z">
              <w:rPr/>
            </w:rPrChange>
          </w:rPr>
          <w:t>user-1-app-2</w:t>
        </w:r>
        <w:r w:rsidRPr="005B0899">
          <w:rPr>
            <w:rFonts w:asciiTheme="majorHAnsi" w:hAnsiTheme="majorHAnsi" w:cstheme="majorHAnsi"/>
            <w:rPrChange w:id="2724" w:author="HAMLILI Fatima zohra" w:date="2022-03-31T15:30:00Z">
              <w:rPr/>
            </w:rPrChange>
          </w:rPr>
          <w:t xml:space="preserve"> et remplissez les </w:t>
        </w:r>
      </w:ins>
      <w:ins w:id="2725" w:author="HAMLILI Fatima zohra" w:date="2022-03-31T14:52:00Z">
        <w:r w:rsidRPr="005B0899">
          <w:rPr>
            <w:rFonts w:asciiTheme="majorHAnsi" w:hAnsiTheme="majorHAnsi" w:cstheme="majorHAnsi"/>
            <w:rPrChange w:id="2726" w:author="HAMLILI Fatima zohra" w:date="2022-03-31T15:30:00Z">
              <w:rPr/>
            </w:rPrChange>
          </w:rPr>
          <w:t xml:space="preserve">champs DEM, Synthetic et EPAP avec l’url suivante </w:t>
        </w:r>
      </w:ins>
      <w:ins w:id="2727" w:author="HAMLILI Fatima zohra" w:date="2022-03-31T14:53:00Z">
        <w:r w:rsidRPr="005B0899">
          <w:rPr>
            <w:rFonts w:asciiTheme="majorHAnsi" w:hAnsiTheme="majorHAnsi" w:cstheme="majorHAnsi"/>
            <w:rPrChange w:id="2728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729" w:author="HAMLILI Fatima zohra" w:date="2022-03-31T15:30:00Z">
              <w:rPr/>
            </w:rPrChange>
          </w:rPr>
          <w:instrText xml:space="preserve"> HYPERLINK "</w:instrText>
        </w:r>
        <w:r w:rsidRPr="005B0899">
          <w:rPr>
            <w:rFonts w:asciiTheme="majorHAnsi" w:hAnsiTheme="majorHAnsi" w:cstheme="majorHAnsi"/>
            <w:rPrChange w:id="2730" w:author="HAMLILI Fatima zohra" w:date="2022-03-31T15:30:00Z">
              <w:rPr/>
            </w:rPrChange>
          </w:rPr>
          <w:instrText>https://ph-viewer.apagl.atakama-technologies.com/</w:instrText>
        </w:r>
        <w:r w:rsidRPr="005B0899">
          <w:rPr>
            <w:rFonts w:asciiTheme="majorHAnsi" w:hAnsiTheme="majorHAnsi" w:cstheme="majorHAnsi"/>
            <w:rPrChange w:id="2731" w:author="HAMLILI Fatima zohra" w:date="2022-03-31T15:30:00Z">
              <w:rPr/>
            </w:rPrChange>
          </w:rPr>
          <w:instrText xml:space="preserve">" </w:instrText>
        </w:r>
        <w:r w:rsidRPr="005B0899">
          <w:rPr>
            <w:rFonts w:asciiTheme="majorHAnsi" w:hAnsiTheme="majorHAnsi" w:cstheme="majorHAnsi"/>
            <w:rPrChange w:id="2732" w:author="HAMLILI Fatima zohra" w:date="2022-03-31T15:30:00Z">
              <w:rPr/>
            </w:rPrChange>
          </w:rPr>
          <w:fldChar w:fldCharType="separate"/>
        </w:r>
        <w:r w:rsidRPr="005B0899">
          <w:rPr>
            <w:rStyle w:val="Hyperlink"/>
            <w:rFonts w:asciiTheme="majorHAnsi" w:hAnsiTheme="majorHAnsi" w:cstheme="majorHAnsi"/>
            <w:rPrChange w:id="2733" w:author="HAMLILI Fatima zohra" w:date="2022-03-31T15:30:00Z">
              <w:rPr>
                <w:rStyle w:val="Hyperlink"/>
              </w:rPr>
            </w:rPrChange>
          </w:rPr>
          <w:t>https://ph-viewer.apagl.atakama-technologies.com/</w:t>
        </w:r>
        <w:r w:rsidRPr="005B0899">
          <w:rPr>
            <w:rFonts w:asciiTheme="majorHAnsi" w:hAnsiTheme="majorHAnsi" w:cstheme="majorHAnsi"/>
            <w:rPrChange w:id="2734" w:author="HAMLILI Fatima zohra" w:date="2022-03-31T15:30:00Z">
              <w:rPr/>
            </w:rPrChange>
          </w:rPr>
          <w:fldChar w:fldCharType="end"/>
        </w:r>
        <w:r w:rsidRPr="005B0899">
          <w:rPr>
            <w:rFonts w:asciiTheme="majorHAnsi" w:hAnsiTheme="majorHAnsi" w:cstheme="majorHAnsi"/>
            <w:rPrChange w:id="2735" w:author="HAMLILI Fatima zohra" w:date="2022-03-31T15:30:00Z">
              <w:rPr/>
            </w:rPrChange>
          </w:rPr>
          <w:t xml:space="preserve"> et enregistrer.</w:t>
        </w:r>
      </w:ins>
    </w:p>
    <w:p w14:paraId="1F261E41" w14:textId="39686F95" w:rsidR="009C58F2" w:rsidRPr="005B0899" w:rsidRDefault="009C58F2" w:rsidP="004637EF">
      <w:pPr>
        <w:rPr>
          <w:ins w:id="2736" w:author="HAMLILI Fatima zohra" w:date="2022-03-31T14:54:00Z"/>
          <w:rFonts w:asciiTheme="majorHAnsi" w:hAnsiTheme="majorHAnsi" w:cstheme="majorHAnsi"/>
          <w:rPrChange w:id="2737" w:author="HAMLILI Fatima zohra" w:date="2022-03-31T15:30:00Z">
            <w:rPr>
              <w:ins w:id="2738" w:author="HAMLILI Fatima zohra" w:date="2022-03-31T14:54:00Z"/>
            </w:rPr>
          </w:rPrChange>
        </w:rPr>
      </w:pPr>
      <w:ins w:id="2739" w:author="HAMLILI Fatima zohra" w:date="2022-03-31T14:53:00Z">
        <w:r w:rsidRPr="005B0899">
          <w:rPr>
            <w:rFonts w:asciiTheme="majorHAnsi" w:hAnsiTheme="majorHAnsi" w:cstheme="majorHAnsi"/>
            <w:rPrChange w:id="2740" w:author="HAMLILI Fatima zohra" w:date="2022-03-31T15:30:00Z">
              <w:rPr/>
            </w:rPrChange>
          </w:rPr>
          <w:t xml:space="preserve">Résultat 1 : Repartir sur la liste des applications et sélectionner l’application </w:t>
        </w:r>
        <w:r w:rsidRPr="005B0899">
          <w:rPr>
            <w:rFonts w:asciiTheme="majorHAnsi" w:hAnsiTheme="majorHAnsi" w:cstheme="majorHAnsi"/>
            <w:rPrChange w:id="2741" w:author="HAMLILI Fatima zohra" w:date="2022-03-31T15:30:00Z">
              <w:rPr/>
            </w:rPrChange>
          </w:rPr>
          <w:t>user-1-app-2</w:t>
        </w:r>
      </w:ins>
      <w:ins w:id="2742" w:author="HAMLILI Fatima zohra" w:date="2022-03-31T14:54:00Z">
        <w:r w:rsidRPr="005B0899">
          <w:rPr>
            <w:rFonts w:asciiTheme="majorHAnsi" w:hAnsiTheme="majorHAnsi" w:cstheme="majorHAnsi"/>
            <w:rPrChange w:id="2743" w:author="HAMLILI Fatima zohra" w:date="2022-03-31T15:30:00Z">
              <w:rPr/>
            </w:rPrChange>
          </w:rPr>
          <w:t>. Les onglets renseignées devraient maintenant être actifs.</w:t>
        </w:r>
      </w:ins>
    </w:p>
    <w:p w14:paraId="729EBC97" w14:textId="4CF59406" w:rsidR="009C58F2" w:rsidRPr="005B0899" w:rsidRDefault="00A62810" w:rsidP="004637EF">
      <w:pPr>
        <w:rPr>
          <w:ins w:id="2744" w:author="HAMLILI Fatima zohra" w:date="2022-03-31T14:56:00Z"/>
          <w:rFonts w:asciiTheme="majorHAnsi" w:hAnsiTheme="majorHAnsi" w:cstheme="majorHAnsi"/>
          <w:rPrChange w:id="2745" w:author="HAMLILI Fatima zohra" w:date="2022-03-31T15:30:00Z">
            <w:rPr>
              <w:ins w:id="2746" w:author="HAMLILI Fatima zohra" w:date="2022-03-31T14:56:00Z"/>
            </w:rPr>
          </w:rPrChange>
        </w:rPr>
      </w:pPr>
      <w:ins w:id="2747" w:author="HAMLILI Fatima zohra" w:date="2022-03-31T15:11:00Z">
        <w:r w:rsidRPr="005B0899">
          <w:rPr>
            <w:rFonts w:asciiTheme="majorHAnsi" w:hAnsiTheme="majorHAnsi" w:cstheme="majorHAnsi"/>
            <w:noProof/>
            <w:rPrChange w:id="2748" w:author="HAMLILI Fatima zohra" w:date="2022-03-31T15:30:00Z">
              <w:rPr>
                <w:noProof/>
              </w:rPr>
            </w:rPrChange>
          </w:rPr>
          <w:drawing>
            <wp:inline distT="0" distB="0" distL="0" distR="0" wp14:anchorId="7614CBCE" wp14:editId="5E078F89">
              <wp:extent cx="6606540" cy="1308735"/>
              <wp:effectExtent l="0" t="0" r="3810" b="5715"/>
              <wp:docPr id="70" name="Picture 7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3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08347" cy="1309093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64176D92" w14:textId="5DA073E1" w:rsidR="004637EF" w:rsidRPr="005B0899" w:rsidRDefault="00FE10A3" w:rsidP="004637EF">
      <w:pPr>
        <w:rPr>
          <w:ins w:id="2749" w:author="HAMLILI Fatima zohra" w:date="2022-03-31T15:05:00Z"/>
          <w:rFonts w:asciiTheme="majorHAnsi" w:hAnsiTheme="majorHAnsi" w:cstheme="majorHAnsi"/>
          <w:rPrChange w:id="2750" w:author="HAMLILI Fatima zohra" w:date="2022-03-31T15:30:00Z">
            <w:rPr>
              <w:ins w:id="2751" w:author="HAMLILI Fatima zohra" w:date="2022-03-31T15:05:00Z"/>
            </w:rPr>
          </w:rPrChange>
        </w:rPr>
      </w:pPr>
      <w:ins w:id="2752" w:author="HAMLILI Fatima zohra" w:date="2022-03-31T14:56:00Z">
        <w:r w:rsidRPr="005B0899">
          <w:rPr>
            <w:rFonts w:asciiTheme="majorHAnsi" w:hAnsiTheme="majorHAnsi" w:cstheme="majorHAnsi"/>
            <w:rPrChange w:id="2753" w:author="HAMLILI Fatima zohra" w:date="2022-03-31T15:30:00Z">
              <w:rPr/>
            </w:rPrChange>
          </w:rPr>
          <w:t xml:space="preserve">Opération 2 : </w:t>
        </w:r>
      </w:ins>
      <w:ins w:id="2754" w:author="HAMLILI Fatima zohra" w:date="2022-03-31T15:02:00Z">
        <w:r w:rsidR="00691861" w:rsidRPr="005B0899">
          <w:rPr>
            <w:rFonts w:asciiTheme="majorHAnsi" w:hAnsiTheme="majorHAnsi" w:cstheme="majorHAnsi"/>
            <w:rPrChange w:id="2755" w:author="HAMLILI Fatima zohra" w:date="2022-03-31T15:30:00Z">
              <w:rPr/>
            </w:rPrChange>
          </w:rPr>
          <w:t xml:space="preserve">repartir sur INTEGRATION et renseigner les deux champs restants avec le même l’url précédent pour </w:t>
        </w:r>
      </w:ins>
      <w:ins w:id="2756" w:author="HAMLILI Fatima zohra" w:date="2022-03-31T15:03:00Z">
        <w:r w:rsidR="00691861" w:rsidRPr="005B0899">
          <w:rPr>
            <w:rFonts w:asciiTheme="majorHAnsi" w:hAnsiTheme="majorHAnsi" w:cstheme="majorHAnsi"/>
            <w:rPrChange w:id="2757" w:author="HAMLILI Fatima zohra" w:date="2022-03-31T15:30:00Z">
              <w:rPr/>
            </w:rPrChange>
          </w:rPr>
          <w:t>user-1-app-2</w:t>
        </w:r>
      </w:ins>
      <w:ins w:id="2758" w:author="HAMLILI Fatima zohra" w:date="2022-03-31T15:05:00Z">
        <w:r w:rsidR="00D272C2" w:rsidRPr="005B0899">
          <w:rPr>
            <w:rFonts w:asciiTheme="majorHAnsi" w:hAnsiTheme="majorHAnsi" w:cstheme="majorHAnsi"/>
            <w:rPrChange w:id="2759" w:author="HAMLILI Fatima zohra" w:date="2022-03-31T15:30:00Z">
              <w:rPr/>
            </w:rPrChange>
          </w:rPr>
          <w:t>.</w:t>
        </w:r>
      </w:ins>
    </w:p>
    <w:p w14:paraId="6F8A69CF" w14:textId="2026D5CD" w:rsidR="00D272C2" w:rsidRPr="005B0899" w:rsidRDefault="00D272C2" w:rsidP="004637EF">
      <w:pPr>
        <w:rPr>
          <w:ins w:id="2760" w:author="HAMLILI Fatima zohra" w:date="2022-03-31T15:06:00Z"/>
          <w:rFonts w:asciiTheme="majorHAnsi" w:hAnsiTheme="majorHAnsi" w:cstheme="majorHAnsi"/>
          <w:rPrChange w:id="2761" w:author="HAMLILI Fatima zohra" w:date="2022-03-31T15:30:00Z">
            <w:rPr>
              <w:ins w:id="2762" w:author="HAMLILI Fatima zohra" w:date="2022-03-31T15:06:00Z"/>
            </w:rPr>
          </w:rPrChange>
        </w:rPr>
      </w:pPr>
      <w:ins w:id="2763" w:author="HAMLILI Fatima zohra" w:date="2022-03-31T15:05:00Z">
        <w:r w:rsidRPr="005B0899">
          <w:rPr>
            <w:rFonts w:asciiTheme="majorHAnsi" w:hAnsiTheme="majorHAnsi" w:cstheme="majorHAnsi"/>
            <w:rPrChange w:id="2764" w:author="HAMLILI Fatima zohra" w:date="2022-03-31T15:30:00Z">
              <w:rPr/>
            </w:rPrChange>
          </w:rPr>
          <w:t>Résultat 2 : Tou</w:t>
        </w:r>
      </w:ins>
      <w:ins w:id="2765" w:author="HAMLILI Fatima zohra" w:date="2022-03-31T15:06:00Z">
        <w:r w:rsidRPr="005B0899">
          <w:rPr>
            <w:rFonts w:asciiTheme="majorHAnsi" w:hAnsiTheme="majorHAnsi" w:cstheme="majorHAnsi"/>
            <w:rPrChange w:id="2766" w:author="HAMLILI Fatima zohra" w:date="2022-03-31T15:30:00Z">
              <w:rPr/>
            </w:rPrChange>
          </w:rPr>
          <w:t>s les onglets ph de l’application devraient être actifs.</w:t>
        </w:r>
      </w:ins>
    </w:p>
    <w:p w14:paraId="0CE4CC81" w14:textId="631A67CA" w:rsidR="00D272C2" w:rsidRPr="005B0899" w:rsidRDefault="00A62810" w:rsidP="004637EF">
      <w:pPr>
        <w:rPr>
          <w:ins w:id="2767" w:author="HAMLILI Fatima zohra" w:date="2022-03-31T15:12:00Z"/>
          <w:rFonts w:asciiTheme="majorHAnsi" w:hAnsiTheme="majorHAnsi" w:cstheme="majorHAnsi"/>
          <w:rPrChange w:id="2768" w:author="HAMLILI Fatima zohra" w:date="2022-03-31T15:30:00Z">
            <w:rPr>
              <w:ins w:id="2769" w:author="HAMLILI Fatima zohra" w:date="2022-03-31T15:12:00Z"/>
            </w:rPr>
          </w:rPrChange>
        </w:rPr>
      </w:pPr>
      <w:ins w:id="2770" w:author="HAMLILI Fatima zohra" w:date="2022-03-31T15:10:00Z">
        <w:r w:rsidRPr="005B0899">
          <w:rPr>
            <w:rFonts w:asciiTheme="majorHAnsi" w:hAnsiTheme="majorHAnsi" w:cstheme="majorHAnsi"/>
            <w:noProof/>
            <w:rPrChange w:id="2771" w:author="HAMLILI Fatima zohra" w:date="2022-03-31T15:30:00Z">
              <w:rPr>
                <w:noProof/>
              </w:rPr>
            </w:rPrChange>
          </w:rPr>
          <w:drawing>
            <wp:inline distT="0" distB="0" distL="0" distR="0" wp14:anchorId="0B9EFADC" wp14:editId="3EAACC32">
              <wp:extent cx="6637020" cy="1305560"/>
              <wp:effectExtent l="0" t="0" r="0" b="8890"/>
              <wp:docPr id="69" name="Picture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3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0697" cy="1306283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070C953D" w14:textId="606FDEED" w:rsidR="00A62810" w:rsidRPr="005B0899" w:rsidRDefault="00A62810" w:rsidP="007B6AD5">
      <w:pPr>
        <w:pStyle w:val="Heading3"/>
        <w:numPr>
          <w:ilvl w:val="0"/>
          <w:numId w:val="30"/>
        </w:numPr>
        <w:rPr>
          <w:ins w:id="2772" w:author="HAMLILI Fatima zohra" w:date="2022-03-31T15:13:00Z"/>
          <w:rFonts w:cstheme="majorHAnsi"/>
          <w:rPrChange w:id="2773" w:author="HAMLILI Fatima zohra" w:date="2022-03-31T15:30:00Z">
            <w:rPr>
              <w:ins w:id="2774" w:author="HAMLILI Fatima zohra" w:date="2022-03-31T15:13:00Z"/>
            </w:rPr>
          </w:rPrChange>
        </w:rPr>
        <w:pPrChange w:id="2775" w:author="HAMLILI Fatima zohra" w:date="2022-03-31T15:23:00Z">
          <w:pPr>
            <w:pStyle w:val="Heading2"/>
          </w:pPr>
        </w:pPrChange>
      </w:pPr>
      <w:bookmarkStart w:id="2776" w:name="_Toc99633346"/>
      <w:ins w:id="2777" w:author="HAMLILI Fatima zohra" w:date="2022-03-31T15:12:00Z">
        <w:r w:rsidRPr="005B0899">
          <w:rPr>
            <w:rFonts w:cstheme="majorHAnsi"/>
            <w:rPrChange w:id="2778" w:author="HAMLILI Fatima zohra" w:date="2022-03-31T15:30:00Z">
              <w:rPr/>
            </w:rPrChange>
          </w:rPr>
          <w:t>Est-ce que la suppression des urls fon</w:t>
        </w:r>
      </w:ins>
      <w:ins w:id="2779" w:author="HAMLILI Fatima zohra" w:date="2022-03-31T15:13:00Z">
        <w:r w:rsidRPr="005B0899">
          <w:rPr>
            <w:rFonts w:cstheme="majorHAnsi"/>
            <w:rPrChange w:id="2780" w:author="HAMLILI Fatima zohra" w:date="2022-03-31T15:30:00Z">
              <w:rPr/>
            </w:rPrChange>
          </w:rPr>
          <w:t>c</w:t>
        </w:r>
      </w:ins>
      <w:ins w:id="2781" w:author="HAMLILI Fatima zohra" w:date="2022-03-31T15:12:00Z">
        <w:r w:rsidRPr="005B0899">
          <w:rPr>
            <w:rFonts w:cstheme="majorHAnsi"/>
            <w:rPrChange w:id="2782" w:author="HAMLILI Fatima zohra" w:date="2022-03-31T15:30:00Z">
              <w:rPr/>
            </w:rPrChange>
          </w:rPr>
          <w:t>tionnent correctement ?</w:t>
        </w:r>
      </w:ins>
      <w:bookmarkEnd w:id="2776"/>
    </w:p>
    <w:p w14:paraId="5773D9BB" w14:textId="3AD26F41" w:rsidR="00A62810" w:rsidRPr="005B0899" w:rsidRDefault="00A62810" w:rsidP="00A62810">
      <w:pPr>
        <w:rPr>
          <w:ins w:id="2783" w:author="HAMLILI Fatima zohra" w:date="2022-03-31T15:14:00Z"/>
          <w:rFonts w:asciiTheme="majorHAnsi" w:hAnsiTheme="majorHAnsi" w:cstheme="majorHAnsi"/>
          <w:rPrChange w:id="2784" w:author="HAMLILI Fatima zohra" w:date="2022-03-31T15:30:00Z">
            <w:rPr>
              <w:ins w:id="2785" w:author="HAMLILI Fatima zohra" w:date="2022-03-31T15:14:00Z"/>
            </w:rPr>
          </w:rPrChange>
        </w:rPr>
      </w:pPr>
      <w:ins w:id="2786" w:author="HAMLILI Fatima zohra" w:date="2022-03-31T15:13:00Z">
        <w:r w:rsidRPr="005B0899">
          <w:rPr>
            <w:rFonts w:asciiTheme="majorHAnsi" w:hAnsiTheme="majorHAnsi" w:cstheme="majorHAnsi"/>
            <w:rPrChange w:id="2787" w:author="HAMLILI Fatima zohra" w:date="2022-03-31T15:30:00Z">
              <w:rPr/>
            </w:rPrChange>
          </w:rPr>
          <w:t>Opération</w:t>
        </w:r>
      </w:ins>
      <w:ins w:id="2788" w:author="HAMLILI Fatima zohra" w:date="2022-03-31T15:17:00Z">
        <w:r w:rsidR="00730395" w:rsidRPr="005B0899">
          <w:rPr>
            <w:rFonts w:asciiTheme="majorHAnsi" w:hAnsiTheme="majorHAnsi" w:cstheme="majorHAnsi"/>
            <w:rPrChange w:id="2789" w:author="HAMLILI Fatima zohra" w:date="2022-03-31T15:30:00Z">
              <w:rPr/>
            </w:rPrChange>
          </w:rPr>
          <w:t xml:space="preserve"> 1</w:t>
        </w:r>
      </w:ins>
      <w:ins w:id="2790" w:author="HAMLILI Fatima zohra" w:date="2022-03-31T15:13:00Z">
        <w:r w:rsidRPr="005B0899">
          <w:rPr>
            <w:rFonts w:asciiTheme="majorHAnsi" w:hAnsiTheme="majorHAnsi" w:cstheme="majorHAnsi"/>
            <w:rPrChange w:id="2791" w:author="HAMLILI Fatima zohra" w:date="2022-03-31T15:30:00Z">
              <w:rPr/>
            </w:rPrChange>
          </w:rPr>
          <w:t xml:space="preserve"> : Sur INTEHGRATION, sélectionner toujours l’application </w:t>
        </w:r>
      </w:ins>
      <w:ins w:id="2792" w:author="HAMLILI Fatima zohra" w:date="2022-03-31T15:14:00Z">
        <w:r w:rsidRPr="005B0899">
          <w:rPr>
            <w:rFonts w:asciiTheme="majorHAnsi" w:hAnsiTheme="majorHAnsi" w:cstheme="majorHAnsi"/>
            <w:rPrChange w:id="2793" w:author="HAMLILI Fatima zohra" w:date="2022-03-31T15:30:00Z">
              <w:rPr/>
            </w:rPrChange>
          </w:rPr>
          <w:t>user-1-app-2</w:t>
        </w:r>
        <w:r w:rsidRPr="005B0899">
          <w:rPr>
            <w:rFonts w:asciiTheme="majorHAnsi" w:hAnsiTheme="majorHAnsi" w:cstheme="majorHAnsi"/>
            <w:rPrChange w:id="2794" w:author="HAMLILI Fatima zohra" w:date="2022-03-31T15:30:00Z">
              <w:rPr/>
            </w:rPrChange>
          </w:rPr>
          <w:t xml:space="preserve">, supprimer les trois premiers champs et enregistrer. </w:t>
        </w:r>
      </w:ins>
    </w:p>
    <w:p w14:paraId="55451D25" w14:textId="3445FE64" w:rsidR="00A62810" w:rsidRPr="005B0899" w:rsidRDefault="00A62810" w:rsidP="00A62810">
      <w:pPr>
        <w:rPr>
          <w:ins w:id="2795" w:author="HAMLILI Fatima zohra" w:date="2022-03-31T15:14:00Z"/>
          <w:rFonts w:asciiTheme="majorHAnsi" w:hAnsiTheme="majorHAnsi" w:cstheme="majorHAnsi"/>
          <w:rPrChange w:id="2796" w:author="HAMLILI Fatima zohra" w:date="2022-03-31T15:30:00Z">
            <w:rPr>
              <w:ins w:id="2797" w:author="HAMLILI Fatima zohra" w:date="2022-03-31T15:14:00Z"/>
            </w:rPr>
          </w:rPrChange>
        </w:rPr>
      </w:pPr>
      <w:ins w:id="2798" w:author="HAMLILI Fatima zohra" w:date="2022-03-31T15:14:00Z">
        <w:r w:rsidRPr="005B0899">
          <w:rPr>
            <w:rFonts w:asciiTheme="majorHAnsi" w:hAnsiTheme="majorHAnsi" w:cstheme="majorHAnsi"/>
            <w:rPrChange w:id="2799" w:author="HAMLILI Fatima zohra" w:date="2022-03-31T15:30:00Z">
              <w:rPr/>
            </w:rPrChange>
          </w:rPr>
          <w:t>Résultat </w:t>
        </w:r>
      </w:ins>
      <w:ins w:id="2800" w:author="HAMLILI Fatima zohra" w:date="2022-03-31T15:17:00Z">
        <w:r w:rsidR="00730395" w:rsidRPr="005B0899">
          <w:rPr>
            <w:rFonts w:asciiTheme="majorHAnsi" w:hAnsiTheme="majorHAnsi" w:cstheme="majorHAnsi"/>
            <w:rPrChange w:id="2801" w:author="HAMLILI Fatima zohra" w:date="2022-03-31T15:30:00Z">
              <w:rPr/>
            </w:rPrChange>
          </w:rPr>
          <w:t xml:space="preserve">1 </w:t>
        </w:r>
      </w:ins>
      <w:ins w:id="2802" w:author="HAMLILI Fatima zohra" w:date="2022-03-31T15:14:00Z">
        <w:r w:rsidRPr="005B0899">
          <w:rPr>
            <w:rFonts w:asciiTheme="majorHAnsi" w:hAnsiTheme="majorHAnsi" w:cstheme="majorHAnsi"/>
            <w:rPrChange w:id="2803" w:author="HAMLILI Fatima zohra" w:date="2022-03-31T15:30:00Z">
              <w:rPr/>
            </w:rPrChange>
          </w:rPr>
          <w:t>: Les onglets correspondant devraient s’inactiver.</w:t>
        </w:r>
      </w:ins>
    </w:p>
    <w:p w14:paraId="3501B247" w14:textId="515D6AC9" w:rsidR="00A62810" w:rsidRPr="005B0899" w:rsidRDefault="00730395" w:rsidP="00A62810">
      <w:pPr>
        <w:rPr>
          <w:ins w:id="2804" w:author="HAMLILI Fatima zohra" w:date="2022-03-31T15:13:00Z"/>
          <w:rFonts w:asciiTheme="majorHAnsi" w:hAnsiTheme="majorHAnsi" w:cstheme="majorHAnsi"/>
          <w:rPrChange w:id="2805" w:author="HAMLILI Fatima zohra" w:date="2022-03-31T15:30:00Z">
            <w:rPr>
              <w:ins w:id="2806" w:author="HAMLILI Fatima zohra" w:date="2022-03-31T15:13:00Z"/>
            </w:rPr>
          </w:rPrChange>
        </w:rPr>
      </w:pPr>
      <w:ins w:id="2807" w:author="HAMLILI Fatima zohra" w:date="2022-03-31T15:17:00Z">
        <w:r w:rsidRPr="005B0899">
          <w:rPr>
            <w:rFonts w:asciiTheme="majorHAnsi" w:hAnsiTheme="majorHAnsi" w:cstheme="majorHAnsi"/>
            <w:noProof/>
            <w:rPrChange w:id="2808" w:author="HAMLILI Fatima zohra" w:date="2022-03-31T15:30:00Z">
              <w:rPr>
                <w:noProof/>
              </w:rPr>
            </w:rPrChange>
          </w:rPr>
          <w:drawing>
            <wp:inline distT="0" distB="0" distL="0" distR="0" wp14:anchorId="1FD09866" wp14:editId="7761BF58">
              <wp:extent cx="6576060" cy="1464945"/>
              <wp:effectExtent l="0" t="0" r="0" b="1905"/>
              <wp:docPr id="71" name="Picture 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76707" cy="1465089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221703CD" w14:textId="212DCF39" w:rsidR="00A62810" w:rsidRPr="005B0899" w:rsidRDefault="00730395" w:rsidP="00A62810">
      <w:pPr>
        <w:rPr>
          <w:ins w:id="2809" w:author="HAMLILI Fatima zohra" w:date="2022-03-31T15:18:00Z"/>
          <w:rFonts w:asciiTheme="majorHAnsi" w:hAnsiTheme="majorHAnsi" w:cstheme="majorHAnsi"/>
          <w:rPrChange w:id="2810" w:author="HAMLILI Fatima zohra" w:date="2022-03-31T15:30:00Z">
            <w:rPr>
              <w:ins w:id="2811" w:author="HAMLILI Fatima zohra" w:date="2022-03-31T15:18:00Z"/>
            </w:rPr>
          </w:rPrChange>
        </w:rPr>
      </w:pPr>
      <w:ins w:id="2812" w:author="HAMLILI Fatima zohra" w:date="2022-03-31T15:17:00Z">
        <w:r w:rsidRPr="005B0899">
          <w:rPr>
            <w:rFonts w:asciiTheme="majorHAnsi" w:hAnsiTheme="majorHAnsi" w:cstheme="majorHAnsi"/>
            <w:rPrChange w:id="2813" w:author="HAMLILI Fatima zohra" w:date="2022-03-31T15:30:00Z">
              <w:rPr/>
            </w:rPrChange>
          </w:rPr>
          <w:t>Opération 2</w:t>
        </w:r>
      </w:ins>
      <w:ins w:id="2814" w:author="HAMLILI Fatima zohra" w:date="2022-03-31T15:18:00Z">
        <w:r w:rsidRPr="005B0899">
          <w:rPr>
            <w:rFonts w:asciiTheme="majorHAnsi" w:hAnsiTheme="majorHAnsi" w:cstheme="majorHAnsi"/>
            <w:rPrChange w:id="2815" w:author="HAMLILI Fatima zohra" w:date="2022-03-31T15:30:00Z">
              <w:rPr/>
            </w:rPrChange>
          </w:rPr>
          <w:t xml:space="preserve"> : supprimer tous les champs pour les applications </w:t>
        </w:r>
        <w:r w:rsidRPr="005B0899">
          <w:rPr>
            <w:rFonts w:asciiTheme="majorHAnsi" w:hAnsiTheme="majorHAnsi" w:cstheme="majorHAnsi"/>
            <w:rPrChange w:id="2816" w:author="HAMLILI Fatima zohra" w:date="2022-03-31T15:30:00Z">
              <w:rPr/>
            </w:rPrChange>
          </w:rPr>
          <w:t>user-1-app-</w:t>
        </w:r>
        <w:r w:rsidRPr="005B0899">
          <w:rPr>
            <w:rFonts w:asciiTheme="majorHAnsi" w:hAnsiTheme="majorHAnsi" w:cstheme="majorHAnsi"/>
            <w:rPrChange w:id="2817" w:author="HAMLILI Fatima zohra" w:date="2022-03-31T15:30:00Z">
              <w:rPr/>
            </w:rPrChange>
          </w:rPr>
          <w:t xml:space="preserve">1 et </w:t>
        </w:r>
        <w:r w:rsidRPr="005B0899">
          <w:rPr>
            <w:rFonts w:asciiTheme="majorHAnsi" w:hAnsiTheme="majorHAnsi" w:cstheme="majorHAnsi"/>
            <w:rPrChange w:id="2818" w:author="HAMLILI Fatima zohra" w:date="2022-03-31T15:30:00Z">
              <w:rPr/>
            </w:rPrChange>
          </w:rPr>
          <w:t>user-1-app-2</w:t>
        </w:r>
        <w:r w:rsidRPr="005B0899">
          <w:rPr>
            <w:rFonts w:asciiTheme="majorHAnsi" w:hAnsiTheme="majorHAnsi" w:cstheme="majorHAnsi"/>
            <w:rPrChange w:id="2819" w:author="HAMLILI Fatima zohra" w:date="2022-03-31T15:30:00Z">
              <w:rPr/>
            </w:rPrChange>
          </w:rPr>
          <w:t>.</w:t>
        </w:r>
      </w:ins>
    </w:p>
    <w:p w14:paraId="75737AEC" w14:textId="664B6912" w:rsidR="00730395" w:rsidRPr="005B0899" w:rsidRDefault="00730395" w:rsidP="00A62810">
      <w:pPr>
        <w:rPr>
          <w:rFonts w:asciiTheme="majorHAnsi" w:hAnsiTheme="majorHAnsi" w:cstheme="majorHAnsi"/>
          <w:rPrChange w:id="2820" w:author="HAMLILI Fatima zohra" w:date="2022-03-31T15:30:00Z">
            <w:rPr/>
          </w:rPrChange>
        </w:rPr>
        <w:pPrChange w:id="2821" w:author="HAMLILI Fatima zohra" w:date="2022-03-31T15:13:00Z">
          <w:pPr>
            <w:pStyle w:val="ListParagraph"/>
            <w:numPr>
              <w:ilvl w:val="2"/>
              <w:numId w:val="9"/>
            </w:numPr>
            <w:spacing w:line="240" w:lineRule="auto"/>
            <w:ind w:left="1800" w:hanging="720"/>
          </w:pPr>
        </w:pPrChange>
      </w:pPr>
      <w:ins w:id="2822" w:author="HAMLILI Fatima zohra" w:date="2022-03-31T15:18:00Z">
        <w:r w:rsidRPr="005B0899">
          <w:rPr>
            <w:rFonts w:asciiTheme="majorHAnsi" w:hAnsiTheme="majorHAnsi" w:cstheme="majorHAnsi"/>
            <w:rPrChange w:id="2823" w:author="HAMLILI Fatima zohra" w:date="2022-03-31T15:30:00Z">
              <w:rPr/>
            </w:rPrChange>
          </w:rPr>
          <w:t>Résultat : Les onglets de ces deux applications redevienne</w:t>
        </w:r>
      </w:ins>
      <w:ins w:id="2824" w:author="HAMLILI Fatima zohra" w:date="2022-03-31T15:19:00Z">
        <w:r w:rsidRPr="005B0899">
          <w:rPr>
            <w:rFonts w:asciiTheme="majorHAnsi" w:hAnsiTheme="majorHAnsi" w:cstheme="majorHAnsi"/>
            <w:rPrChange w:id="2825" w:author="HAMLILI Fatima zohra" w:date="2022-03-31T15:30:00Z">
              <w:rPr/>
            </w:rPrChange>
          </w:rPr>
          <w:t xml:space="preserve">nt inactives. </w:t>
        </w:r>
      </w:ins>
    </w:p>
    <w:p w14:paraId="543CD163" w14:textId="25CE2B5D" w:rsidR="00971E70" w:rsidRPr="005B0899" w:rsidRDefault="001C432B" w:rsidP="005369FC">
      <w:pPr>
        <w:pStyle w:val="Heading2"/>
        <w:numPr>
          <w:ilvl w:val="0"/>
          <w:numId w:val="31"/>
        </w:numPr>
        <w:rPr>
          <w:rFonts w:cstheme="majorHAnsi"/>
          <w:rPrChange w:id="2826" w:author="HAMLILI Fatima zohra" w:date="2022-03-31T15:30:00Z">
            <w:rPr>
              <w:rFonts w:ascii="Bahnschrift" w:hAnsi="Bahnschrift" w:cs="Helvetica"/>
            </w:rPr>
          </w:rPrChange>
        </w:rPr>
        <w:pPrChange w:id="2827" w:author="HAMLILI Fatima zohra" w:date="2022-03-31T15:29:00Z">
          <w:pPr>
            <w:pStyle w:val="Heading3"/>
            <w:numPr>
              <w:numId w:val="18"/>
            </w:numPr>
            <w:ind w:left="720" w:hanging="360"/>
          </w:pPr>
        </w:pPrChange>
      </w:pPr>
      <w:bookmarkStart w:id="2828" w:name="_Toc99633347"/>
      <w:r w:rsidRPr="005B0899">
        <w:rPr>
          <w:rFonts w:cstheme="majorHAnsi"/>
          <w:rPrChange w:id="2829" w:author="HAMLILI Fatima zohra" w:date="2022-03-31T15:30:00Z">
            <w:rPr>
              <w:rFonts w:ascii="Bahnschrift" w:hAnsi="Bahnschrift" w:cs="Helvetica"/>
            </w:rPr>
          </w:rPrChange>
        </w:rPr>
        <w:t>Onglet P</w:t>
      </w:r>
      <w:r w:rsidR="00C26ED2" w:rsidRPr="005B0899">
        <w:rPr>
          <w:rFonts w:cstheme="majorHAnsi"/>
          <w:rPrChange w:id="2830" w:author="HAMLILI Fatima zohra" w:date="2022-03-31T15:30:00Z">
            <w:rPr>
              <w:rFonts w:ascii="Bahnschrift" w:hAnsi="Bahnschrift" w:cs="Helvetica"/>
            </w:rPr>
          </w:rPrChange>
        </w:rPr>
        <w:t>ARAMETRES</w:t>
      </w:r>
      <w:bookmarkEnd w:id="2828"/>
    </w:p>
    <w:p w14:paraId="5E77B964" w14:textId="01939E4E" w:rsidR="001C432B" w:rsidRPr="005B0899" w:rsidRDefault="001C432B" w:rsidP="007B6AD5">
      <w:pPr>
        <w:pStyle w:val="Heading3"/>
        <w:rPr>
          <w:ins w:id="2831" w:author="HAMLILI Fatima zohra" w:date="2021-12-28T12:02:00Z"/>
          <w:rFonts w:cstheme="majorHAnsi"/>
          <w:rPrChange w:id="2832" w:author="HAMLILI Fatima zohra" w:date="2022-03-31T15:30:00Z">
            <w:rPr>
              <w:ins w:id="2833" w:author="HAMLILI Fatima zohra" w:date="2021-12-28T12:02:00Z"/>
            </w:rPr>
          </w:rPrChange>
        </w:rPr>
        <w:pPrChange w:id="2834" w:author="HAMLILI Fatima zohra" w:date="2022-03-31T15:24:00Z">
          <w:pPr>
            <w:pStyle w:val="Heading4"/>
            <w:numPr>
              <w:numId w:val="19"/>
            </w:numPr>
            <w:ind w:left="720" w:hanging="360"/>
            <w:jc w:val="both"/>
          </w:pPr>
        </w:pPrChange>
      </w:pPr>
      <w:bookmarkStart w:id="2835" w:name="_Toc99633348"/>
      <w:r w:rsidRPr="005B0899">
        <w:rPr>
          <w:rFonts w:cstheme="majorHAnsi"/>
          <w:rPrChange w:id="2836" w:author="HAMLILI Fatima zohra" w:date="2022-03-31T15:30:00Z">
            <w:rPr/>
          </w:rPrChange>
        </w:rPr>
        <w:t>Sous-onglet ALERTES (A remplir)</w:t>
      </w:r>
      <w:bookmarkEnd w:id="2835"/>
    </w:p>
    <w:p w14:paraId="145E7167" w14:textId="77777777" w:rsidR="00E37423" w:rsidRPr="005B0899" w:rsidRDefault="00624291" w:rsidP="00624291">
      <w:pPr>
        <w:rPr>
          <w:ins w:id="2837" w:author="HAMLILI Fatima zohra" w:date="2021-12-28T12:25:00Z"/>
          <w:rFonts w:asciiTheme="majorHAnsi" w:hAnsiTheme="majorHAnsi" w:cstheme="majorHAnsi"/>
          <w:rPrChange w:id="2838" w:author="HAMLILI Fatima zohra" w:date="2022-03-31T15:30:00Z">
            <w:rPr>
              <w:ins w:id="2839" w:author="HAMLILI Fatima zohra" w:date="2021-12-28T12:25:00Z"/>
              <w:rFonts w:ascii="Bahnschrift" w:hAnsi="Bahnschrift"/>
            </w:rPr>
          </w:rPrChange>
        </w:rPr>
      </w:pPr>
      <w:ins w:id="2840" w:author="HAMLILI Fatima zohra" w:date="2021-12-28T12:03:00Z">
        <w:r w:rsidRPr="005B0899">
          <w:rPr>
            <w:rFonts w:asciiTheme="majorHAnsi" w:hAnsiTheme="majorHAnsi" w:cstheme="majorHAnsi"/>
            <w:rPrChange w:id="2841" w:author="HAMLILI Fatima zohra" w:date="2022-03-31T15:30:00Z">
              <w:rPr>
                <w:rFonts w:ascii="Bahnschrift" w:hAnsi="Bahnschrift"/>
              </w:rPr>
            </w:rPrChange>
          </w:rPr>
          <w:t>Nous allons dans cette partie cré</w:t>
        </w:r>
      </w:ins>
      <w:ins w:id="2842" w:author="HAMLILI Fatima zohra" w:date="2021-12-28T12:04:00Z">
        <w:r w:rsidRPr="005B0899">
          <w:rPr>
            <w:rFonts w:asciiTheme="majorHAnsi" w:hAnsiTheme="majorHAnsi" w:cstheme="majorHAnsi"/>
            <w:rPrChange w:id="2843" w:author="HAMLILI Fatima zohra" w:date="2022-03-31T15:30:00Z">
              <w:rPr>
                <w:rFonts w:ascii="Bahnschrift" w:hAnsi="Bahnschrift"/>
              </w:rPr>
            </w:rPrChange>
          </w:rPr>
          <w:t>er 3 alertes</w:t>
        </w:r>
        <w:r w:rsidR="0073480B" w:rsidRPr="005B0899">
          <w:rPr>
            <w:rFonts w:asciiTheme="majorHAnsi" w:hAnsiTheme="majorHAnsi" w:cstheme="majorHAnsi"/>
            <w:rPrChange w:id="2844" w:author="HAMLILI Fatima zohra" w:date="2022-03-31T15:30:00Z">
              <w:rPr>
                <w:rFonts w:ascii="Bahnschrift" w:hAnsi="Bahnschrift"/>
              </w:rPr>
            </w:rPrChange>
          </w:rPr>
          <w:t xml:space="preserve">. Pour ce faire, </w:t>
        </w:r>
      </w:ins>
    </w:p>
    <w:p w14:paraId="172CBE93" w14:textId="690C75DA" w:rsidR="00624291" w:rsidRPr="005B0899" w:rsidRDefault="0073480B" w:rsidP="00E37423">
      <w:pPr>
        <w:pStyle w:val="ListParagraph"/>
        <w:numPr>
          <w:ilvl w:val="0"/>
          <w:numId w:val="9"/>
        </w:numPr>
        <w:rPr>
          <w:ins w:id="2845" w:author="HAMLILI Fatima zohra" w:date="2021-12-28T12:25:00Z"/>
          <w:rFonts w:asciiTheme="majorHAnsi" w:hAnsiTheme="majorHAnsi" w:cstheme="majorHAnsi"/>
          <w:rPrChange w:id="2846" w:author="HAMLILI Fatima zohra" w:date="2022-03-31T15:30:00Z">
            <w:rPr>
              <w:ins w:id="2847" w:author="HAMLILI Fatima zohra" w:date="2021-12-28T12:25:00Z"/>
              <w:rFonts w:ascii="Bahnschrift" w:hAnsi="Bahnschrift"/>
            </w:rPr>
          </w:rPrChange>
        </w:rPr>
      </w:pPr>
      <w:ins w:id="2848" w:author="HAMLILI Fatima zohra" w:date="2021-12-28T12:04:00Z">
        <w:r w:rsidRPr="005B0899">
          <w:rPr>
            <w:rFonts w:asciiTheme="majorHAnsi" w:hAnsiTheme="majorHAnsi" w:cstheme="majorHAnsi"/>
            <w:rPrChange w:id="2849" w:author="HAMLILI Fatima zohra" w:date="2022-03-31T15:30:00Z">
              <w:rPr/>
            </w:rPrChange>
          </w:rPr>
          <w:t xml:space="preserve">cliquer </w:t>
        </w:r>
      </w:ins>
      <w:ins w:id="2850" w:author="HAMLILI Fatima zohra" w:date="2021-12-28T12:05:00Z">
        <w:r w:rsidRPr="005B0899">
          <w:rPr>
            <w:rFonts w:asciiTheme="majorHAnsi" w:hAnsiTheme="majorHAnsi" w:cstheme="majorHAnsi"/>
            <w:rPrChange w:id="2851" w:author="HAMLILI Fatima zohra" w:date="2022-03-31T15:30:00Z">
              <w:rPr/>
            </w:rPrChange>
          </w:rPr>
          <w:t xml:space="preserve">à chaque fois sur </w:t>
        </w:r>
        <w:r w:rsidRPr="005B0899">
          <w:rPr>
            <w:rFonts w:asciiTheme="majorHAnsi" w:hAnsiTheme="majorHAnsi" w:cstheme="majorHAnsi"/>
            <w:rPrChange w:id="2852" w:author="HAMLILI Fatima zohra" w:date="2022-03-31T15:30:00Z">
              <w:rPr/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2853" w:author="HAMLILI Fatima zohra" w:date="2022-03-31T15:30:00Z">
              <w:rPr/>
            </w:rPrChange>
          </w:rPr>
          <w:instrText xml:space="preserve"> HYPERLINK "javascript:" </w:instrText>
        </w:r>
        <w:r w:rsidRPr="005B0899">
          <w:rPr>
            <w:rFonts w:asciiTheme="majorHAnsi" w:hAnsiTheme="majorHAnsi" w:cstheme="majorHAnsi"/>
            <w:rPrChange w:id="2854" w:author="HAMLILI Fatima zohra" w:date="2022-03-31T15:30:00Z">
              <w:rPr/>
            </w:rPrChange>
          </w:rPr>
          <w:fldChar w:fldCharType="separate"/>
        </w:r>
        <w:r w:rsidRPr="005B0899">
          <w:rPr>
            <w:rStyle w:val="Hyperlink"/>
            <w:rFonts w:asciiTheme="majorHAnsi" w:hAnsiTheme="majorHAnsi" w:cstheme="majorHAnsi"/>
            <w:b/>
            <w:bCs/>
            <w:rPrChange w:id="2855" w:author="HAMLILI Fatima zohra" w:date="2022-03-31T15:30:00Z">
              <w:rPr>
                <w:rStyle w:val="Hyperlink"/>
                <w:rFonts w:ascii="Bahnschrift" w:hAnsi="Bahnschrift"/>
                <w:b/>
                <w:bCs/>
              </w:rPr>
            </w:rPrChange>
          </w:rPr>
          <w:t>+ Nouvelle alerte</w:t>
        </w:r>
        <w:r w:rsidRPr="005B0899">
          <w:rPr>
            <w:rFonts w:asciiTheme="majorHAnsi" w:hAnsiTheme="majorHAnsi" w:cstheme="majorHAnsi"/>
            <w:rPrChange w:id="2856" w:author="HAMLILI Fatima zohra" w:date="2022-03-31T15:30:00Z">
              <w:rPr/>
            </w:rPrChange>
          </w:rPr>
          <w:fldChar w:fldCharType="end"/>
        </w:r>
        <w:r w:rsidRPr="005B0899">
          <w:rPr>
            <w:rFonts w:asciiTheme="majorHAnsi" w:hAnsiTheme="majorHAnsi" w:cstheme="majorHAnsi"/>
            <w:rPrChange w:id="2857" w:author="HAMLILI Fatima zohra" w:date="2022-03-31T15:30:00Z">
              <w:rPr/>
            </w:rPrChange>
          </w:rPr>
          <w:t xml:space="preserve"> </w:t>
        </w:r>
      </w:ins>
      <w:ins w:id="2858" w:author="HAMLILI Fatima zohra" w:date="2021-12-28T12:23:00Z">
        <w:r w:rsidR="00E37423" w:rsidRPr="005B0899">
          <w:rPr>
            <w:rFonts w:asciiTheme="majorHAnsi" w:hAnsiTheme="majorHAnsi" w:cstheme="majorHAnsi"/>
            <w:rPrChange w:id="2859" w:author="HAMLILI Fatima zohra" w:date="2022-03-31T15:30:00Z">
              <w:rPr/>
            </w:rPrChange>
          </w:rPr>
          <w:t>et</w:t>
        </w:r>
      </w:ins>
      <w:ins w:id="2860" w:author="HAMLILI Fatima zohra" w:date="2021-12-28T12:24:00Z">
        <w:r w:rsidR="00E37423" w:rsidRPr="005B0899">
          <w:rPr>
            <w:rFonts w:asciiTheme="majorHAnsi" w:hAnsiTheme="majorHAnsi" w:cstheme="majorHAnsi"/>
            <w:rPrChange w:id="2861" w:author="HAMLILI Fatima zohra" w:date="2022-03-31T15:30:00Z">
              <w:rPr/>
            </w:rPrChange>
          </w:rPr>
          <w:t>, en se basant su</w:t>
        </w:r>
      </w:ins>
      <w:ins w:id="2862" w:author="HAMLILI Fatima zohra" w:date="2021-12-28T12:25:00Z">
        <w:r w:rsidR="00E37423" w:rsidRPr="005B0899">
          <w:rPr>
            <w:rFonts w:asciiTheme="majorHAnsi" w:hAnsiTheme="majorHAnsi" w:cstheme="majorHAnsi"/>
            <w:rPrChange w:id="2863" w:author="HAMLILI Fatima zohra" w:date="2022-03-31T15:30:00Z">
              <w:rPr/>
            </w:rPrChange>
          </w:rPr>
          <w:t xml:space="preserve">r la vidéo </w:t>
        </w:r>
      </w:ins>
      <w:ins w:id="2864" w:author="HAMLILI Fatima zohra" w:date="2022-01-06T09:28:00Z">
        <w:r w:rsidR="00B26054" w:rsidRPr="005B0899">
          <w:rPr>
            <w:rFonts w:asciiTheme="majorHAnsi" w:hAnsiTheme="majorHAnsi" w:cstheme="majorHAnsi"/>
            <w:rPrChange w:id="2865" w:author="HAMLILI Fatima zohra" w:date="2022-03-31T15:30:00Z">
              <w:rPr>
                <w:rFonts w:ascii="Bahnschrift" w:hAnsi="Bahnschrift"/>
              </w:rPr>
            </w:rPrChange>
          </w:rPr>
          <w:t>jointe à cet</w:t>
        </w:r>
      </w:ins>
      <w:ins w:id="2866" w:author="HAMLILI Fatima zohra" w:date="2022-01-06T09:29:00Z">
        <w:r w:rsidR="00B26054" w:rsidRPr="005B0899">
          <w:rPr>
            <w:rFonts w:asciiTheme="majorHAnsi" w:hAnsiTheme="majorHAnsi" w:cstheme="majorHAnsi"/>
            <w:rPrChange w:id="2867" w:author="HAMLILI Fatima zohra" w:date="2022-03-31T15:30:00Z">
              <w:rPr>
                <w:rFonts w:ascii="Bahnschrift" w:hAnsi="Bahnschrift"/>
              </w:rPr>
            </w:rPrChange>
          </w:rPr>
          <w:t xml:space="preserve"> article</w:t>
        </w:r>
      </w:ins>
      <w:ins w:id="2868" w:author="HAMLILI Fatima zohra" w:date="2021-12-28T12:25:00Z">
        <w:r w:rsidR="00E37423" w:rsidRPr="005B0899">
          <w:rPr>
            <w:rFonts w:asciiTheme="majorHAnsi" w:hAnsiTheme="majorHAnsi" w:cstheme="majorHAnsi"/>
            <w:rPrChange w:id="2869" w:author="HAMLILI Fatima zohra" w:date="2022-03-31T15:30:00Z">
              <w:rPr/>
            </w:rPrChange>
          </w:rPr>
          <w:t>, créer 2 alertes</w:t>
        </w:r>
        <w:r w:rsidR="00E37423" w:rsidRPr="005B0899">
          <w:rPr>
            <w:rFonts w:asciiTheme="majorHAnsi" w:hAnsiTheme="majorHAnsi" w:cstheme="majorHAnsi"/>
            <w:rPrChange w:id="2870" w:author="HAMLILI Fatima zohra" w:date="2022-03-31T15:30:00Z">
              <w:rPr>
                <w:rFonts w:ascii="Bahnschrift" w:hAnsi="Bahnschrift"/>
              </w:rPr>
            </w:rPrChange>
          </w:rPr>
          <w:t xml:space="preserve"> en utilisant les paramètres suivants : 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  <w:tblPrChange w:id="2871" w:author="HAMLILI Fatima zohra" w:date="2021-12-28T12:29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1345"/>
        <w:gridCol w:w="2614"/>
        <w:gridCol w:w="2911"/>
        <w:gridCol w:w="2614"/>
        <w:tblGridChange w:id="2872">
          <w:tblGrid>
            <w:gridCol w:w="2614"/>
            <w:gridCol w:w="2614"/>
            <w:gridCol w:w="2614"/>
            <w:gridCol w:w="2614"/>
          </w:tblGrid>
        </w:tblGridChange>
      </w:tblGrid>
      <w:tr w:rsidR="00E37423" w:rsidRPr="005B0899" w14:paraId="61CB26BD" w14:textId="77777777" w:rsidTr="00E37423">
        <w:trPr>
          <w:ins w:id="2873" w:author="HAMLILI Fatima zohra" w:date="2021-12-28T12:26:00Z"/>
        </w:trPr>
        <w:tc>
          <w:tcPr>
            <w:tcW w:w="1345" w:type="dxa"/>
            <w:tcPrChange w:id="2874" w:author="HAMLILI Fatima zohra" w:date="2021-12-28T12:29:00Z">
              <w:tcPr>
                <w:tcW w:w="2614" w:type="dxa"/>
              </w:tcPr>
            </w:tcPrChange>
          </w:tcPr>
          <w:p w14:paraId="550E1C36" w14:textId="77777777" w:rsidR="00E37423" w:rsidRPr="005B0899" w:rsidRDefault="00E37423" w:rsidP="00E37423">
            <w:pPr>
              <w:rPr>
                <w:ins w:id="2875" w:author="HAMLILI Fatima zohra" w:date="2021-12-28T12:26:00Z"/>
                <w:rFonts w:asciiTheme="majorHAnsi" w:hAnsiTheme="majorHAnsi" w:cstheme="majorHAnsi"/>
                <w:rPrChange w:id="2876" w:author="HAMLILI Fatima zohra" w:date="2022-03-31T15:30:00Z">
                  <w:rPr>
                    <w:ins w:id="2877" w:author="HAMLILI Fatima zohra" w:date="2021-12-28T12:26:00Z"/>
                    <w:rFonts w:ascii="Bahnschrift" w:hAnsi="Bahnschrift"/>
                  </w:rPr>
                </w:rPrChange>
              </w:rPr>
            </w:pPr>
          </w:p>
        </w:tc>
        <w:tc>
          <w:tcPr>
            <w:tcW w:w="2614" w:type="dxa"/>
            <w:tcPrChange w:id="2878" w:author="HAMLILI Fatima zohra" w:date="2021-12-28T12:29:00Z">
              <w:tcPr>
                <w:tcW w:w="2614" w:type="dxa"/>
              </w:tcPr>
            </w:tcPrChange>
          </w:tcPr>
          <w:p w14:paraId="195D2F24" w14:textId="0D20661C" w:rsidR="00E37423" w:rsidRPr="005B0899" w:rsidRDefault="00E37423" w:rsidP="00E37423">
            <w:pPr>
              <w:rPr>
                <w:ins w:id="2879" w:author="HAMLILI Fatima zohra" w:date="2021-12-28T12:26:00Z"/>
                <w:rFonts w:asciiTheme="majorHAnsi" w:hAnsiTheme="majorHAnsi" w:cstheme="majorHAnsi"/>
                <w:color w:val="333333"/>
                <w:sz w:val="21"/>
                <w:szCs w:val="21"/>
                <w:rPrChange w:id="2880" w:author="HAMLILI Fatima zohra" w:date="2022-03-31T15:30:00Z">
                  <w:rPr>
                    <w:ins w:id="2881" w:author="HAMLILI Fatima zohra" w:date="2021-12-28T12:26:00Z"/>
                    <w:rFonts w:ascii="Bahnschrift" w:hAnsi="Bahnschrift"/>
                  </w:rPr>
                </w:rPrChange>
              </w:rPr>
            </w:pPr>
            <w:ins w:id="2882" w:author="HAMLILI Fatima zohra" w:date="2021-12-28T12:26:00Z">
              <w:r w:rsidRPr="005B0899">
                <w:rPr>
                  <w:rStyle w:val="gwt-inlinehtml"/>
                  <w:rFonts w:asciiTheme="majorHAnsi" w:hAnsiTheme="majorHAnsi" w:cstheme="majorHAnsi"/>
                  <w:color w:val="333333"/>
                  <w:sz w:val="21"/>
                  <w:szCs w:val="21"/>
                  <w:rPrChange w:id="2883" w:author="HAMLILI Fatima zohra" w:date="2022-03-31T15:30:00Z">
                    <w:rPr>
                      <w:rStyle w:val="gwt-inlinehtml"/>
                      <w:rFonts w:ascii="Helvetica" w:hAnsi="Helvetica" w:cs="Helvetica"/>
                      <w:color w:val="333333"/>
                      <w:sz w:val="21"/>
                      <w:szCs w:val="21"/>
                    </w:rPr>
                  </w:rPrChange>
                </w:rPr>
                <w:t>Nom de l'alerte</w:t>
              </w:r>
            </w:ins>
          </w:p>
        </w:tc>
        <w:tc>
          <w:tcPr>
            <w:tcW w:w="2911" w:type="dxa"/>
            <w:tcPrChange w:id="2884" w:author="HAMLILI Fatima zohra" w:date="2021-12-28T12:29:00Z">
              <w:tcPr>
                <w:tcW w:w="2614" w:type="dxa"/>
              </w:tcPr>
            </w:tcPrChange>
          </w:tcPr>
          <w:p w14:paraId="26E644A8" w14:textId="773919AD" w:rsidR="00E37423" w:rsidRPr="005B0899" w:rsidRDefault="00E37423" w:rsidP="00E37423">
            <w:pPr>
              <w:rPr>
                <w:ins w:id="2885" w:author="HAMLILI Fatima zohra" w:date="2021-12-28T12:26:00Z"/>
                <w:rFonts w:asciiTheme="majorHAnsi" w:hAnsiTheme="majorHAnsi" w:cstheme="majorHAnsi"/>
                <w:rPrChange w:id="2886" w:author="HAMLILI Fatima zohra" w:date="2022-03-31T15:30:00Z">
                  <w:rPr>
                    <w:ins w:id="2887" w:author="HAMLILI Fatima zohra" w:date="2021-12-28T12:26:00Z"/>
                    <w:rFonts w:ascii="Bahnschrift" w:hAnsi="Bahnschrift"/>
                  </w:rPr>
                </w:rPrChange>
              </w:rPr>
            </w:pPr>
            <w:ins w:id="2888" w:author="HAMLILI Fatima zohra" w:date="2021-12-28T12:28:00Z">
              <w:r w:rsidRPr="005B0899">
                <w:rPr>
                  <w:rFonts w:asciiTheme="majorHAnsi" w:hAnsiTheme="majorHAnsi" w:cstheme="majorHAnsi"/>
                  <w:rPrChange w:id="2889" w:author="HAMLILI Fatima zohra" w:date="2022-03-31T15:30:00Z">
                    <w:rPr>
                      <w:rFonts w:ascii="Bahnschrift" w:hAnsi="Bahnschrift"/>
                    </w:rPr>
                  </w:rPrChange>
                </w:rPr>
                <w:t xml:space="preserve">Taux d’erreur supérieur à </w:t>
              </w:r>
            </w:ins>
          </w:p>
        </w:tc>
        <w:tc>
          <w:tcPr>
            <w:tcW w:w="2614" w:type="dxa"/>
            <w:tcPrChange w:id="2890" w:author="HAMLILI Fatima zohra" w:date="2021-12-28T12:29:00Z">
              <w:tcPr>
                <w:tcW w:w="2614" w:type="dxa"/>
              </w:tcPr>
            </w:tcPrChange>
          </w:tcPr>
          <w:p w14:paraId="6AE4ACEE" w14:textId="7D9BF4FD" w:rsidR="00E37423" w:rsidRPr="005B0899" w:rsidRDefault="00E37423" w:rsidP="00E37423">
            <w:pPr>
              <w:rPr>
                <w:ins w:id="2891" w:author="HAMLILI Fatima zohra" w:date="2021-12-28T12:26:00Z"/>
                <w:rFonts w:asciiTheme="majorHAnsi" w:hAnsiTheme="majorHAnsi" w:cstheme="majorHAnsi"/>
                <w:rPrChange w:id="2892" w:author="HAMLILI Fatima zohra" w:date="2022-03-31T15:30:00Z">
                  <w:rPr>
                    <w:ins w:id="2893" w:author="HAMLILI Fatima zohra" w:date="2021-12-28T12:26:00Z"/>
                    <w:rFonts w:ascii="Bahnschrift" w:hAnsi="Bahnschrift"/>
                  </w:rPr>
                </w:rPrChange>
              </w:rPr>
            </w:pPr>
            <w:ins w:id="2894" w:author="HAMLILI Fatima zohra" w:date="2021-12-28T12:29:00Z">
              <w:r w:rsidRPr="005B0899">
                <w:rPr>
                  <w:rFonts w:asciiTheme="majorHAnsi" w:hAnsiTheme="majorHAnsi" w:cstheme="majorHAnsi"/>
                  <w:color w:val="333333"/>
                  <w:sz w:val="21"/>
                  <w:szCs w:val="21"/>
                  <w:shd w:val="clear" w:color="auto" w:fill="FFFFFF"/>
                  <w:rPrChange w:id="2895" w:author="HAMLILI Fatima zohra" w:date="2022-03-31T15:30:00Z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</w:rPrChange>
                </w:rPr>
                <w:t>Durée d'observation</w:t>
              </w:r>
            </w:ins>
          </w:p>
        </w:tc>
      </w:tr>
      <w:tr w:rsidR="00E37423" w:rsidRPr="005B0899" w14:paraId="50C5DB4B" w14:textId="77777777" w:rsidTr="00E37423">
        <w:trPr>
          <w:ins w:id="2896" w:author="HAMLILI Fatima zohra" w:date="2021-12-28T12:26:00Z"/>
        </w:trPr>
        <w:tc>
          <w:tcPr>
            <w:tcW w:w="1345" w:type="dxa"/>
            <w:tcPrChange w:id="2897" w:author="HAMLILI Fatima zohra" w:date="2021-12-28T12:29:00Z">
              <w:tcPr>
                <w:tcW w:w="2614" w:type="dxa"/>
              </w:tcPr>
            </w:tcPrChange>
          </w:tcPr>
          <w:p w14:paraId="4999F94D" w14:textId="67E61B7F" w:rsidR="00E37423" w:rsidRPr="005B0899" w:rsidRDefault="00E37423" w:rsidP="00E37423">
            <w:pPr>
              <w:rPr>
                <w:ins w:id="2898" w:author="HAMLILI Fatima zohra" w:date="2021-12-28T12:26:00Z"/>
                <w:rFonts w:asciiTheme="majorHAnsi" w:hAnsiTheme="majorHAnsi" w:cstheme="majorHAnsi"/>
                <w:rPrChange w:id="2899" w:author="HAMLILI Fatima zohra" w:date="2022-03-31T15:30:00Z">
                  <w:rPr>
                    <w:ins w:id="2900" w:author="HAMLILI Fatima zohra" w:date="2021-12-28T12:26:00Z"/>
                    <w:rFonts w:ascii="Bahnschrift" w:hAnsi="Bahnschrift"/>
                  </w:rPr>
                </w:rPrChange>
              </w:rPr>
            </w:pPr>
            <w:ins w:id="2901" w:author="HAMLILI Fatima zohra" w:date="2021-12-28T12:26:00Z">
              <w:r w:rsidRPr="005B0899">
                <w:rPr>
                  <w:rFonts w:asciiTheme="majorHAnsi" w:hAnsiTheme="majorHAnsi" w:cstheme="majorHAnsi"/>
                  <w:rPrChange w:id="2902" w:author="HAMLILI Fatima zohra" w:date="2022-03-31T15:30:00Z">
                    <w:rPr>
                      <w:rFonts w:ascii="Bahnschrift" w:hAnsi="Bahnschrift"/>
                    </w:rPr>
                  </w:rPrChange>
                </w:rPr>
                <w:t xml:space="preserve">Alerte n°1 </w:t>
              </w:r>
            </w:ins>
          </w:p>
        </w:tc>
        <w:tc>
          <w:tcPr>
            <w:tcW w:w="2614" w:type="dxa"/>
            <w:tcPrChange w:id="2903" w:author="HAMLILI Fatima zohra" w:date="2021-12-28T12:29:00Z">
              <w:tcPr>
                <w:tcW w:w="2614" w:type="dxa"/>
              </w:tcPr>
            </w:tcPrChange>
          </w:tcPr>
          <w:p w14:paraId="32FDD43E" w14:textId="1C93FD6D" w:rsidR="00E37423" w:rsidRPr="005B0899" w:rsidRDefault="00E37423" w:rsidP="00E37423">
            <w:pPr>
              <w:rPr>
                <w:ins w:id="2904" w:author="HAMLILI Fatima zohra" w:date="2021-12-28T12:26:00Z"/>
                <w:rFonts w:asciiTheme="majorHAnsi" w:hAnsiTheme="majorHAnsi" w:cstheme="majorHAnsi"/>
                <w:rPrChange w:id="2905" w:author="HAMLILI Fatima zohra" w:date="2022-03-31T15:30:00Z">
                  <w:rPr>
                    <w:ins w:id="2906" w:author="HAMLILI Fatima zohra" w:date="2021-12-28T12:26:00Z"/>
                    <w:rFonts w:ascii="Bahnschrift" w:hAnsi="Bahnschrift"/>
                  </w:rPr>
                </w:rPrChange>
              </w:rPr>
            </w:pPr>
            <w:proofErr w:type="spellStart"/>
            <w:ins w:id="2907" w:author="HAMLILI Fatima zohra" w:date="2021-12-28T12:27:00Z">
              <w:r w:rsidRPr="005B0899">
                <w:rPr>
                  <w:rFonts w:asciiTheme="majorHAnsi" w:hAnsiTheme="majorHAnsi" w:cstheme="majorHAnsi"/>
                  <w:color w:val="333333"/>
                  <w:sz w:val="21"/>
                  <w:szCs w:val="21"/>
                  <w:shd w:val="clear" w:color="auto" w:fill="F9F9F9"/>
                  <w:rPrChange w:id="2908" w:author="HAMLILI Fatima zohra" w:date="2022-03-31T15:30:00Z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9F9F9"/>
                    </w:rPr>
                  </w:rPrChange>
                </w:rPr>
                <w:t>alerte_error_without_notif</w:t>
              </w:r>
            </w:ins>
            <w:proofErr w:type="spellEnd"/>
          </w:p>
        </w:tc>
        <w:tc>
          <w:tcPr>
            <w:tcW w:w="2911" w:type="dxa"/>
            <w:tcPrChange w:id="2909" w:author="HAMLILI Fatima zohra" w:date="2021-12-28T12:29:00Z">
              <w:tcPr>
                <w:tcW w:w="2614" w:type="dxa"/>
              </w:tcPr>
            </w:tcPrChange>
          </w:tcPr>
          <w:p w14:paraId="4EC41D1F" w14:textId="6D7E5A04" w:rsidR="00E37423" w:rsidRPr="005B0899" w:rsidRDefault="00E37423" w:rsidP="00E37423">
            <w:pPr>
              <w:rPr>
                <w:ins w:id="2910" w:author="HAMLILI Fatima zohra" w:date="2021-12-28T12:26:00Z"/>
                <w:rFonts w:asciiTheme="majorHAnsi" w:hAnsiTheme="majorHAnsi" w:cstheme="majorHAnsi"/>
                <w:rPrChange w:id="2911" w:author="HAMLILI Fatima zohra" w:date="2022-03-31T15:30:00Z">
                  <w:rPr>
                    <w:ins w:id="2912" w:author="HAMLILI Fatima zohra" w:date="2021-12-28T12:26:00Z"/>
                    <w:rFonts w:ascii="Bahnschrift" w:hAnsi="Bahnschrift"/>
                  </w:rPr>
                </w:rPrChange>
              </w:rPr>
            </w:pPr>
            <w:ins w:id="2913" w:author="HAMLILI Fatima zohra" w:date="2021-12-28T12:28:00Z">
              <w:r w:rsidRPr="005B0899">
                <w:rPr>
                  <w:rFonts w:asciiTheme="majorHAnsi" w:hAnsiTheme="majorHAnsi" w:cstheme="majorHAnsi"/>
                  <w:rPrChange w:id="2914" w:author="HAMLILI Fatima zohra" w:date="2022-03-31T15:30:00Z">
                    <w:rPr>
                      <w:rFonts w:ascii="Bahnschrift" w:hAnsi="Bahnschrift"/>
                    </w:rPr>
                  </w:rPrChange>
                </w:rPr>
                <w:t>0.01%</w:t>
              </w:r>
            </w:ins>
          </w:p>
        </w:tc>
        <w:tc>
          <w:tcPr>
            <w:tcW w:w="2614" w:type="dxa"/>
            <w:tcPrChange w:id="2915" w:author="HAMLILI Fatima zohra" w:date="2021-12-28T12:29:00Z">
              <w:tcPr>
                <w:tcW w:w="2614" w:type="dxa"/>
              </w:tcPr>
            </w:tcPrChange>
          </w:tcPr>
          <w:p w14:paraId="549E1CDB" w14:textId="6C9EC2E8" w:rsidR="00E37423" w:rsidRPr="005B0899" w:rsidRDefault="00E37423" w:rsidP="00E37423">
            <w:pPr>
              <w:rPr>
                <w:ins w:id="2916" w:author="HAMLILI Fatima zohra" w:date="2021-12-28T12:26:00Z"/>
                <w:rFonts w:asciiTheme="majorHAnsi" w:hAnsiTheme="majorHAnsi" w:cstheme="majorHAnsi"/>
                <w:rPrChange w:id="2917" w:author="HAMLILI Fatima zohra" w:date="2022-03-31T15:30:00Z">
                  <w:rPr>
                    <w:ins w:id="2918" w:author="HAMLILI Fatima zohra" w:date="2021-12-28T12:26:00Z"/>
                    <w:rFonts w:ascii="Bahnschrift" w:hAnsi="Bahnschrift"/>
                  </w:rPr>
                </w:rPrChange>
              </w:rPr>
            </w:pPr>
            <w:ins w:id="2919" w:author="HAMLILI Fatima zohra" w:date="2021-12-28T12:29:00Z">
              <w:r w:rsidRPr="005B0899">
                <w:rPr>
                  <w:rFonts w:asciiTheme="majorHAnsi" w:hAnsiTheme="majorHAnsi" w:cstheme="majorHAnsi"/>
                  <w:rPrChange w:id="2920" w:author="HAMLILI Fatima zohra" w:date="2022-03-31T15:30:00Z">
                    <w:rPr>
                      <w:rFonts w:ascii="Bahnschrift" w:hAnsi="Bahnschrift"/>
                    </w:rPr>
                  </w:rPrChange>
                </w:rPr>
                <w:t>1 min</w:t>
              </w:r>
            </w:ins>
          </w:p>
        </w:tc>
      </w:tr>
      <w:tr w:rsidR="00E37423" w:rsidRPr="005B0899" w14:paraId="70CCDDA4" w14:textId="77777777" w:rsidTr="00E37423">
        <w:trPr>
          <w:ins w:id="2921" w:author="HAMLILI Fatima zohra" w:date="2021-12-28T12:26:00Z"/>
        </w:trPr>
        <w:tc>
          <w:tcPr>
            <w:tcW w:w="1345" w:type="dxa"/>
            <w:tcPrChange w:id="2922" w:author="HAMLILI Fatima zohra" w:date="2021-12-28T12:29:00Z">
              <w:tcPr>
                <w:tcW w:w="2614" w:type="dxa"/>
              </w:tcPr>
            </w:tcPrChange>
          </w:tcPr>
          <w:p w14:paraId="517AAF00" w14:textId="795DFF00" w:rsidR="00E37423" w:rsidRPr="005B0899" w:rsidRDefault="00E37423" w:rsidP="00E37423">
            <w:pPr>
              <w:rPr>
                <w:ins w:id="2923" w:author="HAMLILI Fatima zohra" w:date="2021-12-28T12:26:00Z"/>
                <w:rFonts w:asciiTheme="majorHAnsi" w:hAnsiTheme="majorHAnsi" w:cstheme="majorHAnsi"/>
                <w:rPrChange w:id="2924" w:author="HAMLILI Fatima zohra" w:date="2022-03-31T15:30:00Z">
                  <w:rPr>
                    <w:ins w:id="2925" w:author="HAMLILI Fatima zohra" w:date="2021-12-28T12:26:00Z"/>
                    <w:rFonts w:ascii="Bahnschrift" w:hAnsi="Bahnschrift"/>
                  </w:rPr>
                </w:rPrChange>
              </w:rPr>
            </w:pPr>
            <w:ins w:id="2926" w:author="HAMLILI Fatima zohra" w:date="2021-12-28T12:26:00Z">
              <w:r w:rsidRPr="005B0899">
                <w:rPr>
                  <w:rFonts w:asciiTheme="majorHAnsi" w:hAnsiTheme="majorHAnsi" w:cstheme="majorHAnsi"/>
                  <w:rPrChange w:id="2927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Alerte n°2</w:t>
              </w:r>
            </w:ins>
          </w:p>
        </w:tc>
        <w:tc>
          <w:tcPr>
            <w:tcW w:w="2614" w:type="dxa"/>
            <w:tcPrChange w:id="2928" w:author="HAMLILI Fatima zohra" w:date="2021-12-28T12:29:00Z">
              <w:tcPr>
                <w:tcW w:w="2614" w:type="dxa"/>
              </w:tcPr>
            </w:tcPrChange>
          </w:tcPr>
          <w:p w14:paraId="6A987C46" w14:textId="47D453A6" w:rsidR="00E37423" w:rsidRPr="005B0899" w:rsidRDefault="00E37423" w:rsidP="00E37423">
            <w:pPr>
              <w:rPr>
                <w:ins w:id="2929" w:author="HAMLILI Fatima zohra" w:date="2021-12-28T12:26:00Z"/>
                <w:rFonts w:asciiTheme="majorHAnsi" w:hAnsiTheme="majorHAnsi" w:cstheme="majorHAnsi"/>
                <w:rPrChange w:id="2930" w:author="HAMLILI Fatima zohra" w:date="2022-03-31T15:30:00Z">
                  <w:rPr>
                    <w:ins w:id="2931" w:author="HAMLILI Fatima zohra" w:date="2021-12-28T12:26:00Z"/>
                    <w:rFonts w:ascii="Bahnschrift" w:hAnsi="Bahnschrift"/>
                  </w:rPr>
                </w:rPrChange>
              </w:rPr>
            </w:pPr>
            <w:proofErr w:type="spellStart"/>
            <w:ins w:id="2932" w:author="HAMLILI Fatima zohra" w:date="2021-12-28T12:27:00Z">
              <w:r w:rsidRPr="005B0899">
                <w:rPr>
                  <w:rFonts w:asciiTheme="majorHAnsi" w:hAnsiTheme="majorHAnsi" w:cstheme="majorHAnsi"/>
                  <w:color w:val="333333"/>
                  <w:sz w:val="21"/>
                  <w:szCs w:val="21"/>
                  <w:shd w:val="clear" w:color="auto" w:fill="FFFFFF"/>
                  <w:rPrChange w:id="2933" w:author="HAMLILI Fatima zohra" w:date="2022-03-31T15:30:00Z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</w:rPrChange>
                </w:rPr>
                <w:t>alerte_error_with_email</w:t>
              </w:r>
            </w:ins>
            <w:proofErr w:type="spellEnd"/>
          </w:p>
        </w:tc>
        <w:tc>
          <w:tcPr>
            <w:tcW w:w="2911" w:type="dxa"/>
            <w:tcPrChange w:id="2934" w:author="HAMLILI Fatima zohra" w:date="2021-12-28T12:29:00Z">
              <w:tcPr>
                <w:tcW w:w="2614" w:type="dxa"/>
              </w:tcPr>
            </w:tcPrChange>
          </w:tcPr>
          <w:p w14:paraId="76E46B22" w14:textId="1647D026" w:rsidR="00E37423" w:rsidRPr="005B0899" w:rsidRDefault="00E37423" w:rsidP="00E37423">
            <w:pPr>
              <w:rPr>
                <w:ins w:id="2935" w:author="HAMLILI Fatima zohra" w:date="2021-12-28T12:26:00Z"/>
                <w:rFonts w:asciiTheme="majorHAnsi" w:hAnsiTheme="majorHAnsi" w:cstheme="majorHAnsi"/>
                <w:rPrChange w:id="2936" w:author="HAMLILI Fatima zohra" w:date="2022-03-31T15:30:00Z">
                  <w:rPr>
                    <w:ins w:id="2937" w:author="HAMLILI Fatima zohra" w:date="2021-12-28T12:26:00Z"/>
                    <w:rFonts w:ascii="Bahnschrift" w:hAnsi="Bahnschrift"/>
                  </w:rPr>
                </w:rPrChange>
              </w:rPr>
            </w:pPr>
            <w:ins w:id="2938" w:author="HAMLILI Fatima zohra" w:date="2021-12-28T12:28:00Z">
              <w:r w:rsidRPr="005B0899">
                <w:rPr>
                  <w:rFonts w:asciiTheme="majorHAnsi" w:hAnsiTheme="majorHAnsi" w:cstheme="majorHAnsi"/>
                  <w:rPrChange w:id="2939" w:author="HAMLILI Fatima zohra" w:date="2022-03-31T15:30:00Z">
                    <w:rPr>
                      <w:rFonts w:ascii="Bahnschrift" w:hAnsi="Bahnschrift"/>
                    </w:rPr>
                  </w:rPrChange>
                </w:rPr>
                <w:t>0.02%</w:t>
              </w:r>
            </w:ins>
          </w:p>
        </w:tc>
        <w:tc>
          <w:tcPr>
            <w:tcW w:w="2614" w:type="dxa"/>
            <w:tcPrChange w:id="2940" w:author="HAMLILI Fatima zohra" w:date="2021-12-28T12:29:00Z">
              <w:tcPr>
                <w:tcW w:w="2614" w:type="dxa"/>
              </w:tcPr>
            </w:tcPrChange>
          </w:tcPr>
          <w:p w14:paraId="33EEF229" w14:textId="32B536EC" w:rsidR="00E37423" w:rsidRPr="005B0899" w:rsidRDefault="00E37423" w:rsidP="00E37423">
            <w:pPr>
              <w:rPr>
                <w:ins w:id="2941" w:author="HAMLILI Fatima zohra" w:date="2021-12-28T12:26:00Z"/>
                <w:rFonts w:asciiTheme="majorHAnsi" w:hAnsiTheme="majorHAnsi" w:cstheme="majorHAnsi"/>
                <w:rPrChange w:id="2942" w:author="HAMLILI Fatima zohra" w:date="2022-03-31T15:30:00Z">
                  <w:rPr>
                    <w:ins w:id="2943" w:author="HAMLILI Fatima zohra" w:date="2021-12-28T12:26:00Z"/>
                    <w:rFonts w:ascii="Bahnschrift" w:hAnsi="Bahnschrift"/>
                  </w:rPr>
                </w:rPrChange>
              </w:rPr>
            </w:pPr>
            <w:ins w:id="2944" w:author="HAMLILI Fatima zohra" w:date="2021-12-28T12:29:00Z">
              <w:r w:rsidRPr="005B0899">
                <w:rPr>
                  <w:rFonts w:asciiTheme="majorHAnsi" w:hAnsiTheme="majorHAnsi" w:cstheme="majorHAnsi"/>
                  <w:rPrChange w:id="2945" w:author="HAMLILI Fatima zohra" w:date="2022-03-31T15:30:00Z">
                    <w:rPr>
                      <w:rFonts w:ascii="Bahnschrift" w:hAnsi="Bahnschrift"/>
                    </w:rPr>
                  </w:rPrChange>
                </w:rPr>
                <w:t>1 min</w:t>
              </w:r>
            </w:ins>
          </w:p>
        </w:tc>
      </w:tr>
    </w:tbl>
    <w:p w14:paraId="586903E4" w14:textId="092EF14D" w:rsidR="00E37423" w:rsidRPr="005B0899" w:rsidRDefault="00E37423" w:rsidP="00E37423">
      <w:pPr>
        <w:rPr>
          <w:ins w:id="2946" w:author="HAMLILI Fatima zohra" w:date="2021-12-28T12:32:00Z"/>
          <w:rFonts w:asciiTheme="majorHAnsi" w:hAnsiTheme="majorHAnsi" w:cstheme="majorHAnsi"/>
          <w:rPrChange w:id="2947" w:author="HAMLILI Fatima zohra" w:date="2022-03-31T15:30:00Z">
            <w:rPr>
              <w:ins w:id="2948" w:author="HAMLILI Fatima zohra" w:date="2021-12-28T12:32:00Z"/>
              <w:rFonts w:ascii="Bahnschrift" w:hAnsi="Bahnschrift"/>
            </w:rPr>
          </w:rPrChange>
        </w:rPr>
      </w:pPr>
      <w:ins w:id="2949" w:author="HAMLILI Fatima zohra" w:date="2021-12-28T12:30:00Z">
        <w:r w:rsidRPr="005B0899">
          <w:rPr>
            <w:rFonts w:asciiTheme="majorHAnsi" w:hAnsiTheme="majorHAnsi" w:cstheme="majorHAnsi"/>
            <w:rPrChange w:id="2950" w:author="HAMLILI Fatima zohra" w:date="2022-03-31T15:30:00Z">
              <w:rPr>
                <w:rFonts w:ascii="Bahnschrift" w:hAnsi="Bahnschrift"/>
              </w:rPr>
            </w:rPrChange>
          </w:rPr>
          <w:t>N’oublier pas de sélectionnez user-1-app-3 dans la part</w:t>
        </w:r>
      </w:ins>
      <w:ins w:id="2951" w:author="HAMLILI Fatima zohra" w:date="2021-12-28T12:31:00Z">
        <w:r w:rsidRPr="005B0899">
          <w:rPr>
            <w:rFonts w:asciiTheme="majorHAnsi" w:hAnsiTheme="majorHAnsi" w:cstheme="majorHAnsi"/>
            <w:rPrChange w:id="2952" w:author="HAMLILI Fatima zohra" w:date="2022-03-31T15:30:00Z">
              <w:rPr>
                <w:rFonts w:ascii="Bahnschrift" w:hAnsi="Bahnschrift"/>
              </w:rPr>
            </w:rPrChange>
          </w:rPr>
          <w:t xml:space="preserve">ie  </w:t>
        </w:r>
        <w:r w:rsidRPr="005B0899">
          <w:rPr>
            <w:rFonts w:asciiTheme="majorHAnsi" w:hAnsiTheme="majorHAnsi" w:cstheme="majorHAnsi"/>
            <w:i/>
            <w:iCs/>
            <w:rPrChange w:id="2953" w:author="HAMLILI Fatima zohra" w:date="2022-03-31T15:30:00Z">
              <w:rPr>
                <w:rFonts w:ascii="Bahnschrift" w:hAnsi="Bahnschrift"/>
              </w:rPr>
            </w:rPrChange>
          </w:rPr>
          <w:t>Application (prod uniquement)</w:t>
        </w:r>
        <w:r w:rsidRPr="005B0899">
          <w:rPr>
            <w:rFonts w:asciiTheme="majorHAnsi" w:hAnsiTheme="majorHAnsi" w:cstheme="majorHAnsi"/>
            <w:rPrChange w:id="2954" w:author="HAMLILI Fatima zohra" w:date="2022-03-31T15:30:00Z">
              <w:rPr>
                <w:rFonts w:ascii="Bahnschrift" w:hAnsi="Bahnschrift"/>
              </w:rPr>
            </w:rPrChange>
          </w:rPr>
          <w:t>.</w:t>
        </w:r>
      </w:ins>
    </w:p>
    <w:p w14:paraId="68EBDD67" w14:textId="6DE68D44" w:rsidR="00EE1B03" w:rsidRPr="005B0899" w:rsidRDefault="00EE1B03" w:rsidP="00EE1B03">
      <w:pPr>
        <w:pStyle w:val="ListParagraph"/>
        <w:numPr>
          <w:ilvl w:val="0"/>
          <w:numId w:val="9"/>
        </w:numPr>
        <w:rPr>
          <w:ins w:id="2955" w:author="HAMLILI Fatima zohra" w:date="2021-12-28T12:34:00Z"/>
          <w:rFonts w:asciiTheme="majorHAnsi" w:hAnsiTheme="majorHAnsi" w:cstheme="majorHAnsi"/>
          <w:rPrChange w:id="2956" w:author="HAMLILI Fatima zohra" w:date="2022-03-31T15:30:00Z">
            <w:rPr>
              <w:ins w:id="2957" w:author="HAMLILI Fatima zohra" w:date="2021-12-28T12:34:00Z"/>
              <w:rFonts w:ascii="Bahnschrift" w:hAnsi="Bahnschrift"/>
            </w:rPr>
          </w:rPrChange>
        </w:rPr>
      </w:pPr>
      <w:ins w:id="2958" w:author="HAMLILI Fatima zohra" w:date="2021-12-28T12:32:00Z">
        <w:r w:rsidRPr="005B0899">
          <w:rPr>
            <w:rFonts w:asciiTheme="majorHAnsi" w:hAnsiTheme="majorHAnsi" w:cstheme="majorHAnsi"/>
            <w:rPrChange w:id="2959" w:author="HAMLILI Fatima zohra" w:date="2022-03-31T15:30:00Z">
              <w:rPr>
                <w:rFonts w:ascii="Bahnschrift" w:hAnsi="Bahnschrift"/>
              </w:rPr>
            </w:rPrChange>
          </w:rPr>
          <w:t>Faire de nou</w:t>
        </w:r>
      </w:ins>
      <w:ins w:id="2960" w:author="HAMLILI Fatima zohra" w:date="2021-12-28T12:33:00Z">
        <w:r w:rsidRPr="005B0899">
          <w:rPr>
            <w:rFonts w:asciiTheme="majorHAnsi" w:hAnsiTheme="majorHAnsi" w:cstheme="majorHAnsi"/>
            <w:rPrChange w:id="2961" w:author="HAMLILI Fatima zohra" w:date="2022-03-31T15:30:00Z">
              <w:rPr>
                <w:rFonts w:ascii="Bahnschrift" w:hAnsi="Bahnschrift"/>
              </w:rPr>
            </w:rPrChange>
          </w:rPr>
          <w:t xml:space="preserve">velles manipulations sur petclinic en cliquant bcp sur </w:t>
        </w:r>
        <w:r w:rsidRPr="005B0899">
          <w:rPr>
            <w:rFonts w:asciiTheme="majorHAnsi" w:hAnsiTheme="majorHAnsi" w:cstheme="majorHAnsi"/>
            <w:i/>
            <w:iCs/>
            <w:rPrChange w:id="2962" w:author="HAMLILI Fatima zohra" w:date="2022-03-31T15:30:00Z">
              <w:rPr>
                <w:rFonts w:ascii="Bahnschrift" w:hAnsi="Bahnschrift"/>
              </w:rPr>
            </w:rPrChange>
          </w:rPr>
          <w:t>ERROR</w:t>
        </w:r>
        <w:r w:rsidRPr="005B0899">
          <w:rPr>
            <w:rFonts w:asciiTheme="majorHAnsi" w:hAnsiTheme="majorHAnsi" w:cstheme="majorHAnsi"/>
            <w:i/>
            <w:iCs/>
            <w:rPrChange w:id="2963" w:author="HAMLILI Fatima zohra" w:date="2022-03-31T15:30:00Z">
              <w:rPr>
                <w:rFonts w:ascii="Bahnschrift" w:hAnsi="Bahnschrift"/>
                <w:i/>
                <w:iCs/>
              </w:rPr>
            </w:rPrChange>
          </w:rPr>
          <w:t xml:space="preserve"> </w:t>
        </w:r>
        <w:r w:rsidRPr="005B0899">
          <w:rPr>
            <w:rFonts w:asciiTheme="majorHAnsi" w:hAnsiTheme="majorHAnsi" w:cstheme="majorHAnsi"/>
            <w:rPrChange w:id="2964" w:author="HAMLILI Fatima zohra" w:date="2022-03-31T15:30:00Z">
              <w:rPr>
                <w:rFonts w:ascii="Bahnschrift" w:hAnsi="Bahnschrift"/>
              </w:rPr>
            </w:rPrChange>
          </w:rPr>
          <w:t>pour générer les erreurs qui entraineron</w:t>
        </w:r>
      </w:ins>
      <w:ins w:id="2965" w:author="HAMLILI Fatima zohra" w:date="2021-12-28T12:34:00Z">
        <w:r w:rsidRPr="005B0899">
          <w:rPr>
            <w:rFonts w:asciiTheme="majorHAnsi" w:hAnsiTheme="majorHAnsi" w:cstheme="majorHAnsi"/>
            <w:rPrChange w:id="2966" w:author="HAMLILI Fatima zohra" w:date="2022-03-31T15:30:00Z">
              <w:rPr>
                <w:rFonts w:ascii="Bahnschrift" w:hAnsi="Bahnschrift"/>
              </w:rPr>
            </w:rPrChange>
          </w:rPr>
          <w:t>t les alertes.</w:t>
        </w:r>
      </w:ins>
    </w:p>
    <w:p w14:paraId="189A0770" w14:textId="46464652" w:rsidR="0073480B" w:rsidRPr="005B0899" w:rsidRDefault="00EE1B03" w:rsidP="003C592C">
      <w:pPr>
        <w:pStyle w:val="ListParagraph"/>
        <w:numPr>
          <w:ilvl w:val="0"/>
          <w:numId w:val="9"/>
        </w:numPr>
        <w:rPr>
          <w:ins w:id="2967" w:author="HAMLILI Fatima zohra" w:date="2021-12-28T12:37:00Z"/>
          <w:rFonts w:asciiTheme="majorHAnsi" w:hAnsiTheme="majorHAnsi" w:cstheme="majorHAnsi"/>
          <w:i/>
          <w:iCs/>
          <w:rPrChange w:id="2968" w:author="HAMLILI Fatima zohra" w:date="2022-03-31T15:30:00Z">
            <w:rPr>
              <w:ins w:id="2969" w:author="HAMLILI Fatima zohra" w:date="2021-12-28T12:37:00Z"/>
              <w:rFonts w:ascii="Bahnschrift" w:hAnsi="Bahnschrift"/>
            </w:rPr>
          </w:rPrChange>
        </w:rPr>
      </w:pPr>
      <w:ins w:id="2970" w:author="HAMLILI Fatima zohra" w:date="2021-12-28T12:36:00Z">
        <w:r w:rsidRPr="005B0899">
          <w:rPr>
            <w:rFonts w:asciiTheme="majorHAnsi" w:hAnsiTheme="majorHAnsi" w:cstheme="majorHAnsi"/>
            <w:rPrChange w:id="2971" w:author="HAMLILI Fatima zohra" w:date="2022-03-31T15:30:00Z">
              <w:rPr>
                <w:rFonts w:ascii="Bahnschrift" w:hAnsi="Bahnschrift"/>
              </w:rPr>
            </w:rPrChange>
          </w:rPr>
          <w:t>Rafraichir le server et aller sur l’onglet NOTIFICATION</w:t>
        </w:r>
        <w:r w:rsidR="00511BCC" w:rsidRPr="005B0899">
          <w:rPr>
            <w:rFonts w:asciiTheme="majorHAnsi" w:hAnsiTheme="majorHAnsi" w:cstheme="majorHAnsi"/>
            <w:rPrChange w:id="2972" w:author="HAMLILI Fatima zohra" w:date="2022-03-31T15:30:00Z">
              <w:rPr>
                <w:rFonts w:ascii="Bahnschrift" w:hAnsi="Bahnschrift"/>
              </w:rPr>
            </w:rPrChange>
          </w:rPr>
          <w:t xml:space="preserve">S. </w:t>
        </w:r>
      </w:ins>
      <w:ins w:id="2973" w:author="HAMLILI Fatima zohra" w:date="2021-12-28T12:37:00Z">
        <w:r w:rsidR="00511BCC" w:rsidRPr="005B0899">
          <w:rPr>
            <w:rFonts w:asciiTheme="majorHAnsi" w:hAnsiTheme="majorHAnsi" w:cstheme="majorHAnsi"/>
            <w:rPrChange w:id="2974" w:author="HAMLILI Fatima zohra" w:date="2022-03-31T15:30:00Z">
              <w:rPr>
                <w:rFonts w:ascii="Bahnschrift" w:hAnsi="Bahnschrift"/>
              </w:rPr>
            </w:rPrChange>
          </w:rPr>
          <w:t>Les deux alertes devraient y apparaitre. Se rendre sur son email et vérifier la réception d’une alerte.</w:t>
        </w:r>
      </w:ins>
    </w:p>
    <w:p w14:paraId="5D180084" w14:textId="1CA657CF" w:rsidR="00511BCC" w:rsidRPr="005B0899" w:rsidRDefault="00511BCC">
      <w:pPr>
        <w:rPr>
          <w:rFonts w:asciiTheme="majorHAnsi" w:hAnsiTheme="majorHAnsi" w:cstheme="majorHAnsi"/>
          <w:lang w:val="en-US"/>
          <w:rPrChange w:id="2975" w:author="HAMLILI Fatima zohra" w:date="2022-03-31T15:30:00Z">
            <w:rPr>
              <w:rFonts w:ascii="Bahnschrift" w:hAnsi="Bahnschrift"/>
            </w:rPr>
          </w:rPrChange>
        </w:rPr>
        <w:pPrChange w:id="2976" w:author="HAMLILI Fatima zohra" w:date="2021-12-28T12:37:00Z">
          <w:pPr>
            <w:pStyle w:val="Heading4"/>
            <w:numPr>
              <w:numId w:val="19"/>
            </w:numPr>
            <w:ind w:left="720" w:hanging="360"/>
          </w:pPr>
        </w:pPrChange>
      </w:pPr>
      <w:ins w:id="2977" w:author="HAMLILI Fatima zohra" w:date="2021-12-28T12:38:00Z">
        <w:r w:rsidRPr="005B0899">
          <w:rPr>
            <w:rFonts w:asciiTheme="majorHAnsi" w:hAnsiTheme="majorHAnsi" w:cstheme="majorHAnsi"/>
            <w:i/>
            <w:iCs/>
            <w:noProof/>
            <w:lang w:val="en-US"/>
            <w:rPrChange w:id="2978" w:author="HAMLILI Fatima zohra" w:date="2022-03-31T15:30:00Z">
              <w:rPr>
                <w:rFonts w:ascii="Bahnschrift" w:hAnsi="Bahnschrift"/>
                <w:noProof/>
                <w:lang w:val="en-US"/>
              </w:rPr>
            </w:rPrChange>
          </w:rPr>
          <w:drawing>
            <wp:inline distT="0" distB="0" distL="0" distR="0" wp14:anchorId="34836EE0" wp14:editId="50A92BD4">
              <wp:extent cx="6645910" cy="1310005"/>
              <wp:effectExtent l="19050" t="19050" r="21590" b="23495"/>
              <wp:docPr id="28" name="Picture 28" descr="Background patter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" name="Picture 28" descr="Background pattern&#10;&#10;Description automatically generated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1310005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42E82134" w14:textId="62084319" w:rsidR="001C432B" w:rsidRPr="005B0899" w:rsidRDefault="001C432B" w:rsidP="007B6AD5">
      <w:pPr>
        <w:pStyle w:val="Heading3"/>
        <w:rPr>
          <w:rFonts w:cstheme="majorHAnsi"/>
          <w:rPrChange w:id="2979" w:author="HAMLILI Fatima zohra" w:date="2022-03-31T15:30:00Z">
            <w:rPr/>
          </w:rPrChange>
        </w:rPr>
        <w:pPrChange w:id="2980" w:author="HAMLILI Fatima zohra" w:date="2022-03-31T15:24:00Z">
          <w:pPr>
            <w:pStyle w:val="Heading4"/>
            <w:numPr>
              <w:numId w:val="19"/>
            </w:numPr>
            <w:ind w:left="720" w:hanging="360"/>
          </w:pPr>
        </w:pPrChange>
      </w:pPr>
      <w:bookmarkStart w:id="2981" w:name="_Toc99633349"/>
      <w:r w:rsidRPr="005B0899">
        <w:rPr>
          <w:rFonts w:cstheme="majorHAnsi"/>
          <w:rPrChange w:id="2982" w:author="HAMLILI Fatima zohra" w:date="2022-03-31T15:30:00Z">
            <w:rPr/>
          </w:rPrChange>
        </w:rPr>
        <w:t>Sous-onglet UTILISATEUR</w:t>
      </w:r>
      <w:bookmarkEnd w:id="2981"/>
    </w:p>
    <w:p w14:paraId="2F5AB64A" w14:textId="1BD627ED" w:rsidR="001C432B" w:rsidRPr="005B0899" w:rsidRDefault="001C432B">
      <w:pPr>
        <w:jc w:val="both"/>
        <w:rPr>
          <w:ins w:id="2983" w:author="HAMLILI Fatima zohra" w:date="2021-12-09T13:07:00Z"/>
          <w:rFonts w:asciiTheme="majorHAnsi" w:hAnsiTheme="majorHAnsi" w:cstheme="majorHAnsi"/>
          <w:rPrChange w:id="2984" w:author="HAMLILI Fatima zohra" w:date="2022-03-31T15:30:00Z">
            <w:rPr>
              <w:ins w:id="2985" w:author="HAMLILI Fatima zohra" w:date="2021-12-09T13:07:00Z"/>
              <w:rFonts w:ascii="Bahnschrift" w:hAnsi="Bahnschrift" w:cs="Helvetica"/>
            </w:rPr>
          </w:rPrChange>
        </w:rPr>
        <w:pPrChange w:id="2986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2987" w:author="HAMLILI Fatima zohra" w:date="2022-03-31T15:30:00Z">
            <w:rPr>
              <w:rFonts w:ascii="Bahnschrift" w:hAnsi="Bahnschrift" w:cs="Helvetica"/>
            </w:rPr>
          </w:rPrChange>
        </w:rPr>
        <w:t>Une fenêtre s’ouvre avec un tableur contenant les tables Profil, sécurité, compte</w:t>
      </w:r>
    </w:p>
    <w:p w14:paraId="01C67BD4" w14:textId="284DFEAC" w:rsidR="003D3B96" w:rsidRPr="005B0899" w:rsidRDefault="003D3B96">
      <w:pPr>
        <w:jc w:val="both"/>
        <w:rPr>
          <w:rFonts w:asciiTheme="majorHAnsi" w:hAnsiTheme="majorHAnsi" w:cstheme="majorHAnsi"/>
          <w:rPrChange w:id="2988" w:author="HAMLILI Fatima zohra" w:date="2022-03-31T15:30:00Z">
            <w:rPr>
              <w:rFonts w:ascii="Bahnschrift" w:hAnsi="Bahnschrift" w:cs="Helvetica"/>
            </w:rPr>
          </w:rPrChange>
        </w:rPr>
        <w:pPrChange w:id="2989" w:author="HAMLILI Fatima zohra" w:date="2021-12-27T10:00:00Z">
          <w:pPr/>
        </w:pPrChange>
      </w:pPr>
      <w:ins w:id="2990" w:author="HAMLILI Fatima zohra" w:date="2021-12-09T13:07:00Z">
        <w:r w:rsidRPr="005B0899">
          <w:rPr>
            <w:rFonts w:asciiTheme="majorHAnsi" w:hAnsiTheme="majorHAnsi" w:cstheme="majorHAnsi"/>
            <w:noProof/>
            <w:rPrChange w:id="2991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532FD085" wp14:editId="032BACD4">
              <wp:extent cx="6645910" cy="2299970"/>
              <wp:effectExtent l="19050" t="19050" r="21590" b="24130"/>
              <wp:docPr id="10" name="Picture 9" descr="Graphical user interface, text, application, email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B6491D33-90F2-4EC7-AF8E-56A9F063E4E7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9" descr="Graphical user interface, text, application, email&#10;&#10;Description automatically generated">
                        <a:extLst>
                          <a:ext uri="{FF2B5EF4-FFF2-40B4-BE49-F238E27FC236}">
                            <a16:creationId xmlns:a16="http://schemas.microsoft.com/office/drawing/2014/main" id="{B6491D33-90F2-4EC7-AF8E-56A9F063E4E7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40"/>
                      <a:srcRect t="12083" b="26389"/>
                      <a:stretch/>
                    </pic:blipFill>
                    <pic:spPr>
                      <a:xfrm>
                        <a:off x="0" y="0"/>
                        <a:ext cx="6645910" cy="229997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3173FA5B" w14:textId="6CFB4DB3" w:rsidR="001C432B" w:rsidRPr="005B0899" w:rsidRDefault="001C432B" w:rsidP="007B6AD5">
      <w:pPr>
        <w:pStyle w:val="Heading4"/>
        <w:rPr>
          <w:rFonts w:cstheme="majorHAnsi"/>
          <w:rPrChange w:id="2992" w:author="HAMLILI Fatima zohra" w:date="2022-03-31T15:30:00Z">
            <w:rPr/>
          </w:rPrChange>
        </w:rPr>
        <w:pPrChange w:id="2993" w:author="HAMLILI Fatima zohra" w:date="2022-03-31T15:24:00Z">
          <w:pPr>
            <w:pStyle w:val="Heading5"/>
            <w:numPr>
              <w:ilvl w:val="1"/>
              <w:numId w:val="19"/>
            </w:numPr>
            <w:ind w:left="1080" w:hanging="720"/>
          </w:pPr>
        </w:pPrChange>
      </w:pPr>
      <w:r w:rsidRPr="005B0899">
        <w:rPr>
          <w:rFonts w:cstheme="majorHAnsi"/>
          <w:rPrChange w:id="2994" w:author="HAMLILI Fatima zohra" w:date="2022-03-31T15:30:00Z">
            <w:rPr/>
          </w:rPrChange>
        </w:rPr>
        <w:t>Table Profil</w:t>
      </w:r>
    </w:p>
    <w:p w14:paraId="4A296ECC" w14:textId="21E0E5C1" w:rsidR="00FD0D1E" w:rsidRPr="005B0899" w:rsidRDefault="00FD0D1E">
      <w:pPr>
        <w:jc w:val="both"/>
        <w:rPr>
          <w:rFonts w:asciiTheme="majorHAnsi" w:hAnsiTheme="majorHAnsi" w:cstheme="majorHAnsi"/>
          <w:rPrChange w:id="2995" w:author="HAMLILI Fatima zohra" w:date="2022-03-31T15:30:00Z">
            <w:rPr>
              <w:rFonts w:ascii="Bahnschrift" w:hAnsi="Bahnschrift" w:cs="Helvetica"/>
            </w:rPr>
          </w:rPrChange>
        </w:rPr>
        <w:pPrChange w:id="2996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2997" w:author="HAMLILI Fatima zohra" w:date="2022-03-31T15:30:00Z">
            <w:rPr>
              <w:rFonts w:ascii="Bahnschrift" w:hAnsi="Bahnschrift" w:cs="Helvetica"/>
            </w:rPr>
          </w:rPrChange>
        </w:rPr>
        <w:t>Faire des tentatives de mise à jour des informations du profil en essayant</w:t>
      </w:r>
      <w:r w:rsidR="00CE500C" w:rsidRPr="005B0899">
        <w:rPr>
          <w:rFonts w:asciiTheme="majorHAnsi" w:hAnsiTheme="majorHAnsi" w:cstheme="majorHAnsi"/>
          <w:rPrChange w:id="2998" w:author="HAMLILI Fatima zohra" w:date="2022-03-31T15:30:00Z">
            <w:rPr>
              <w:rFonts w:ascii="Bahnschrift" w:hAnsi="Bahnschrift" w:cs="Helvetica"/>
            </w:rPr>
          </w:rPrChange>
        </w:rPr>
        <w:t> :</w:t>
      </w:r>
    </w:p>
    <w:p w14:paraId="0AF368FC" w14:textId="02DD15F1" w:rsidR="00971E70" w:rsidRPr="005B0899" w:rsidRDefault="00CE500C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Theme="majorHAnsi" w:hAnsiTheme="majorHAnsi" w:cstheme="majorHAnsi"/>
          <w:rPrChange w:id="2999" w:author="HAMLILI Fatima zohra" w:date="2022-03-31T15:30:00Z">
            <w:rPr>
              <w:rFonts w:ascii="Bahnschrift" w:hAnsi="Bahnschrift" w:cs="Helvetica"/>
            </w:rPr>
          </w:rPrChange>
        </w:rPr>
        <w:pPrChange w:id="3000" w:author="HAMLILI Fatima zohra" w:date="2021-12-27T10:00:00Z">
          <w:pPr>
            <w:pStyle w:val="ListParagraph"/>
            <w:numPr>
              <w:numId w:val="9"/>
            </w:numPr>
            <w:spacing w:line="24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3001" w:author="HAMLILI Fatima zohra" w:date="2022-03-31T15:30:00Z">
            <w:rPr>
              <w:rFonts w:ascii="Bahnschrift" w:hAnsi="Bahnschrift" w:cs="Helvetica"/>
            </w:rPr>
          </w:rPrChange>
        </w:rPr>
        <w:t xml:space="preserve">Les emails suivants </w:t>
      </w:r>
    </w:p>
    <w:p w14:paraId="5D9B8A3D" w14:textId="29AB6CC0" w:rsidR="00971E70" w:rsidRPr="005B0899" w:rsidRDefault="007A6229">
      <w:pPr>
        <w:pStyle w:val="ListParagraph"/>
        <w:numPr>
          <w:ilvl w:val="1"/>
          <w:numId w:val="13"/>
        </w:numPr>
        <w:spacing w:line="240" w:lineRule="auto"/>
        <w:jc w:val="both"/>
        <w:rPr>
          <w:rStyle w:val="Hyperlink"/>
          <w:rFonts w:asciiTheme="majorHAnsi" w:hAnsiTheme="majorHAnsi" w:cstheme="majorHAnsi"/>
          <w:color w:val="auto"/>
          <w:u w:val="none"/>
          <w:rPrChange w:id="3002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3003" w:author="HAMLILI Fatima zohra" w:date="2021-12-27T10:00:00Z">
          <w:pPr>
            <w:pStyle w:val="ListParagraph"/>
            <w:numPr>
              <w:ilvl w:val="1"/>
              <w:numId w:val="13"/>
            </w:numPr>
            <w:spacing w:line="24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3004" w:author="HAMLILI Fatima zohra" w:date="2022-03-31T15:30:00Z">
            <w:rPr/>
          </w:rPrChange>
        </w:rPr>
        <w:fldChar w:fldCharType="begin"/>
      </w:r>
      <w:r w:rsidRPr="005B0899">
        <w:rPr>
          <w:rFonts w:asciiTheme="majorHAnsi" w:hAnsiTheme="majorHAnsi" w:cstheme="majorHAnsi"/>
          <w:rPrChange w:id="3005" w:author="HAMLILI Fatima zohra" w:date="2022-03-31T15:30:00Z">
            <w:rPr/>
          </w:rPrChange>
        </w:rPr>
        <w:instrText xml:space="preserve"> HYPERLINK "mailto:atakama@atakama-technologies.com" </w:instrText>
      </w:r>
      <w:r w:rsidRPr="005B0899">
        <w:rPr>
          <w:rFonts w:asciiTheme="majorHAnsi" w:hAnsiTheme="majorHAnsi" w:cstheme="majorHAnsi"/>
          <w:rPrChange w:id="3006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fldChar w:fldCharType="separate"/>
      </w:r>
      <w:proofErr w:type="spellStart"/>
      <w:r w:rsidR="00CE500C" w:rsidRPr="005B0899">
        <w:rPr>
          <w:rStyle w:val="Hyperlink"/>
          <w:rFonts w:asciiTheme="majorHAnsi" w:hAnsiTheme="majorHAnsi" w:cstheme="majorHAnsi"/>
          <w:color w:val="auto"/>
          <w:u w:val="none"/>
          <w:rPrChange w:id="3007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t>atakama@atakama-technologiescom</w:t>
      </w:r>
      <w:proofErr w:type="spellEnd"/>
      <w:r w:rsidRPr="005B0899">
        <w:rPr>
          <w:rStyle w:val="Hyperlink"/>
          <w:rFonts w:asciiTheme="majorHAnsi" w:hAnsiTheme="majorHAnsi" w:cstheme="majorHAnsi"/>
          <w:color w:val="auto"/>
          <w:u w:val="none"/>
          <w:rPrChange w:id="3008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fldChar w:fldCharType="end"/>
      </w:r>
      <w:r w:rsidR="00CE500C" w:rsidRPr="005B0899">
        <w:rPr>
          <w:rStyle w:val="Hyperlink"/>
          <w:rFonts w:asciiTheme="majorHAnsi" w:hAnsiTheme="majorHAnsi" w:cstheme="majorHAnsi"/>
          <w:color w:val="auto"/>
          <w:u w:val="none"/>
          <w:rPrChange w:id="3009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t xml:space="preserve"> =&gt;  échec</w:t>
      </w:r>
    </w:p>
    <w:p w14:paraId="41C74C0F" w14:textId="1E735EFB" w:rsidR="00CE500C" w:rsidRPr="005B0899" w:rsidRDefault="00CE500C">
      <w:pPr>
        <w:pStyle w:val="ListParagraph"/>
        <w:numPr>
          <w:ilvl w:val="1"/>
          <w:numId w:val="13"/>
        </w:numPr>
        <w:spacing w:line="240" w:lineRule="auto"/>
        <w:jc w:val="both"/>
        <w:rPr>
          <w:rFonts w:asciiTheme="majorHAnsi" w:hAnsiTheme="majorHAnsi" w:cstheme="majorHAnsi"/>
          <w:rPrChange w:id="3010" w:author="HAMLILI Fatima zohra" w:date="2022-03-31T15:30:00Z">
            <w:rPr>
              <w:rFonts w:ascii="Bahnschrift" w:hAnsi="Bahnschrift" w:cs="Helvetica"/>
            </w:rPr>
          </w:rPrChange>
        </w:rPr>
        <w:pPrChange w:id="3011" w:author="HAMLILI Fatima zohra" w:date="2021-12-27T10:00:00Z">
          <w:pPr>
            <w:pStyle w:val="ListParagraph"/>
            <w:numPr>
              <w:ilvl w:val="1"/>
              <w:numId w:val="13"/>
            </w:numPr>
            <w:spacing w:line="240" w:lineRule="auto"/>
            <w:ind w:left="1440" w:hanging="720"/>
          </w:pPr>
        </w:pPrChange>
      </w:pPr>
      <w:proofErr w:type="spellStart"/>
      <w:r w:rsidRPr="005B0899">
        <w:rPr>
          <w:rFonts w:asciiTheme="majorHAnsi" w:hAnsiTheme="majorHAnsi" w:cstheme="majorHAnsi"/>
          <w:rPrChange w:id="3012" w:author="HAMLILI Fatima zohra" w:date="2022-03-31T15:30:00Z">
            <w:rPr>
              <w:rFonts w:ascii="Bahnschrift" w:hAnsi="Bahnschrift" w:cs="Helvetica"/>
            </w:rPr>
          </w:rPrChange>
        </w:rPr>
        <w:t>atakama@atakama-technologies</w:t>
      </w:r>
      <w:proofErr w:type="spellEnd"/>
      <w:r w:rsidRPr="005B0899">
        <w:rPr>
          <w:rFonts w:asciiTheme="majorHAnsi" w:hAnsiTheme="majorHAnsi" w:cstheme="majorHAnsi"/>
          <w:rPrChange w:id="3013" w:author="HAMLILI Fatima zohra" w:date="2022-03-31T15:30:00Z">
            <w:rPr>
              <w:rFonts w:ascii="Bahnschrift" w:hAnsi="Bahnschrift" w:cs="Helvetica"/>
            </w:rPr>
          </w:rPrChange>
        </w:rPr>
        <w:t xml:space="preserve">. =&gt; échec </w:t>
      </w:r>
    </w:p>
    <w:p w14:paraId="751EEAD2" w14:textId="12A9DB73" w:rsidR="00CE500C" w:rsidRPr="005B0899" w:rsidRDefault="007A6229">
      <w:pPr>
        <w:pStyle w:val="ListParagraph"/>
        <w:numPr>
          <w:ilvl w:val="1"/>
          <w:numId w:val="13"/>
        </w:numPr>
        <w:spacing w:line="240" w:lineRule="auto"/>
        <w:jc w:val="both"/>
        <w:rPr>
          <w:rStyle w:val="Hyperlink"/>
          <w:rFonts w:asciiTheme="majorHAnsi" w:hAnsiTheme="majorHAnsi" w:cstheme="majorHAnsi"/>
          <w:color w:val="auto"/>
          <w:u w:val="none"/>
          <w:rPrChange w:id="3014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3015" w:author="HAMLILI Fatima zohra" w:date="2021-12-27T10:00:00Z">
          <w:pPr>
            <w:pStyle w:val="ListParagraph"/>
            <w:numPr>
              <w:ilvl w:val="1"/>
              <w:numId w:val="13"/>
            </w:numPr>
            <w:spacing w:line="24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3016" w:author="HAMLILI Fatima zohra" w:date="2022-03-31T15:30:00Z">
            <w:rPr/>
          </w:rPrChange>
        </w:rPr>
        <w:fldChar w:fldCharType="begin"/>
      </w:r>
      <w:r w:rsidRPr="005B0899">
        <w:rPr>
          <w:rFonts w:asciiTheme="majorHAnsi" w:hAnsiTheme="majorHAnsi" w:cstheme="majorHAnsi"/>
          <w:rPrChange w:id="3017" w:author="HAMLILI Fatima zohra" w:date="2022-03-31T15:30:00Z">
            <w:rPr/>
          </w:rPrChange>
        </w:rPr>
        <w:instrText xml:space="preserve"> HYPERLINK "mailto:atakama@atakama-technologies.com" </w:instrText>
      </w:r>
      <w:r w:rsidRPr="005B0899">
        <w:rPr>
          <w:rFonts w:asciiTheme="majorHAnsi" w:hAnsiTheme="majorHAnsi" w:cstheme="majorHAnsi"/>
          <w:rPrChange w:id="3018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fldChar w:fldCharType="separate"/>
      </w:r>
      <w:r w:rsidR="00CE500C" w:rsidRPr="005B0899">
        <w:rPr>
          <w:rStyle w:val="Hyperlink"/>
          <w:rFonts w:asciiTheme="majorHAnsi" w:hAnsiTheme="majorHAnsi" w:cstheme="majorHAnsi"/>
          <w:color w:val="auto"/>
          <w:u w:val="none"/>
          <w:rPrChange w:id="3019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t>atakamaatakama-technologies.com</w:t>
      </w:r>
      <w:r w:rsidRPr="005B0899">
        <w:rPr>
          <w:rStyle w:val="Hyperlink"/>
          <w:rFonts w:asciiTheme="majorHAnsi" w:hAnsiTheme="majorHAnsi" w:cstheme="majorHAnsi"/>
          <w:color w:val="auto"/>
          <w:u w:val="none"/>
          <w:rPrChange w:id="3020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fldChar w:fldCharType="end"/>
      </w:r>
      <w:r w:rsidR="00CE500C" w:rsidRPr="005B0899">
        <w:rPr>
          <w:rStyle w:val="Hyperlink"/>
          <w:rFonts w:asciiTheme="majorHAnsi" w:hAnsiTheme="majorHAnsi" w:cstheme="majorHAnsi"/>
          <w:color w:val="auto"/>
          <w:u w:val="none"/>
          <w:rPrChange w:id="3021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t xml:space="preserve"> =&gt; échec </w:t>
      </w:r>
    </w:p>
    <w:p w14:paraId="581A254A" w14:textId="46D98FA8" w:rsidR="00CE500C" w:rsidRPr="005B0899" w:rsidRDefault="007A6229">
      <w:pPr>
        <w:pStyle w:val="ListParagraph"/>
        <w:numPr>
          <w:ilvl w:val="1"/>
          <w:numId w:val="13"/>
        </w:numPr>
        <w:spacing w:line="240" w:lineRule="auto"/>
        <w:jc w:val="both"/>
        <w:rPr>
          <w:rStyle w:val="Hyperlink"/>
          <w:rFonts w:asciiTheme="majorHAnsi" w:hAnsiTheme="majorHAnsi" w:cstheme="majorHAnsi"/>
          <w:color w:val="auto"/>
          <w:u w:val="none"/>
          <w:rPrChange w:id="3022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pPrChange w:id="3023" w:author="HAMLILI Fatima zohra" w:date="2021-12-27T10:00:00Z">
          <w:pPr>
            <w:pStyle w:val="ListParagraph"/>
            <w:numPr>
              <w:ilvl w:val="1"/>
              <w:numId w:val="13"/>
            </w:numPr>
            <w:spacing w:line="24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3024" w:author="HAMLILI Fatima zohra" w:date="2022-03-31T15:30:00Z">
            <w:rPr/>
          </w:rPrChange>
        </w:rPr>
        <w:fldChar w:fldCharType="begin"/>
      </w:r>
      <w:r w:rsidRPr="005B0899">
        <w:rPr>
          <w:rFonts w:asciiTheme="majorHAnsi" w:hAnsiTheme="majorHAnsi" w:cstheme="majorHAnsi"/>
          <w:rPrChange w:id="3025" w:author="HAMLILI Fatima zohra" w:date="2022-03-31T15:30:00Z">
            <w:rPr/>
          </w:rPrChange>
        </w:rPr>
        <w:instrText xml:space="preserve"> HYPERLINK "mailto:atakama@.com" </w:instrText>
      </w:r>
      <w:r w:rsidRPr="005B0899">
        <w:rPr>
          <w:rFonts w:asciiTheme="majorHAnsi" w:hAnsiTheme="majorHAnsi" w:cstheme="majorHAnsi"/>
          <w:rPrChange w:id="3026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fldChar w:fldCharType="separate"/>
      </w:r>
      <w:r w:rsidR="00CE500C" w:rsidRPr="005B0899">
        <w:rPr>
          <w:rStyle w:val="Hyperlink"/>
          <w:rFonts w:asciiTheme="majorHAnsi" w:hAnsiTheme="majorHAnsi" w:cstheme="majorHAnsi"/>
          <w:color w:val="auto"/>
          <w:u w:val="none"/>
          <w:rPrChange w:id="3027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t>atakama@.com</w:t>
      </w:r>
      <w:r w:rsidRPr="005B0899">
        <w:rPr>
          <w:rStyle w:val="Hyperlink"/>
          <w:rFonts w:asciiTheme="majorHAnsi" w:hAnsiTheme="majorHAnsi" w:cstheme="majorHAnsi"/>
          <w:color w:val="auto"/>
          <w:u w:val="none"/>
          <w:rPrChange w:id="3028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fldChar w:fldCharType="end"/>
      </w:r>
      <w:r w:rsidR="00CE500C" w:rsidRPr="005B0899">
        <w:rPr>
          <w:rStyle w:val="Hyperlink"/>
          <w:rFonts w:asciiTheme="majorHAnsi" w:hAnsiTheme="majorHAnsi" w:cstheme="majorHAnsi"/>
          <w:color w:val="auto"/>
          <w:u w:val="none"/>
          <w:rPrChange w:id="3029" w:author="HAMLILI Fatima zohra" w:date="2022-03-31T15:30:00Z">
            <w:rPr>
              <w:rStyle w:val="Hyperlink"/>
              <w:rFonts w:ascii="Bahnschrift" w:hAnsi="Bahnschrift" w:cs="Helvetica"/>
              <w:color w:val="auto"/>
              <w:u w:val="none"/>
            </w:rPr>
          </w:rPrChange>
        </w:rPr>
        <w:t xml:space="preserve"> =&gt; échec</w:t>
      </w:r>
    </w:p>
    <w:p w14:paraId="01E56D64" w14:textId="12FEAAF3" w:rsidR="00CE500C" w:rsidRPr="005B0899" w:rsidRDefault="00CE500C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Theme="majorHAnsi" w:hAnsiTheme="majorHAnsi" w:cstheme="majorHAnsi"/>
          <w:rPrChange w:id="3030" w:author="HAMLILI Fatima zohra" w:date="2022-03-31T15:30:00Z">
            <w:rPr>
              <w:rFonts w:ascii="Bahnschrift" w:hAnsi="Bahnschrift" w:cs="Helvetica"/>
            </w:rPr>
          </w:rPrChange>
        </w:rPr>
        <w:pPrChange w:id="3031" w:author="HAMLILI Fatima zohra" w:date="2021-12-27T10:00:00Z">
          <w:pPr>
            <w:pStyle w:val="ListParagraph"/>
            <w:numPr>
              <w:numId w:val="13"/>
            </w:numPr>
            <w:spacing w:line="24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3032" w:author="HAMLILI Fatima zohra" w:date="2022-03-31T15:30:00Z">
            <w:rPr>
              <w:rFonts w:ascii="Bahnschrift" w:hAnsi="Bahnschrift" w:cs="Helvetica"/>
            </w:rPr>
          </w:rPrChange>
        </w:rPr>
        <w:t>Il n’y aucune vérification pour le</w:t>
      </w:r>
      <w:del w:id="3033" w:author="HAMLILI Fatima zohra" w:date="2021-12-28T14:00:00Z">
        <w:r w:rsidRPr="005B0899" w:rsidDel="002C3A90">
          <w:rPr>
            <w:rFonts w:asciiTheme="majorHAnsi" w:hAnsiTheme="majorHAnsi" w:cstheme="majorHAnsi"/>
            <w:rPrChange w:id="3034" w:author="HAMLILI Fatima zohra" w:date="2022-03-31T15:30:00Z">
              <w:rPr>
                <w:rFonts w:ascii="Bahnschrift" w:hAnsi="Bahnschrift" w:cs="Helvetica"/>
              </w:rPr>
            </w:rPrChange>
          </w:rPr>
          <w:delText>s</w:delText>
        </w:r>
      </w:del>
      <w:r w:rsidRPr="005B0899">
        <w:rPr>
          <w:rFonts w:asciiTheme="majorHAnsi" w:hAnsiTheme="majorHAnsi" w:cstheme="majorHAnsi"/>
          <w:rPrChange w:id="3035" w:author="HAMLILI Fatima zohra" w:date="2022-03-31T15:30:00Z">
            <w:rPr>
              <w:rFonts w:ascii="Bahnschrift" w:hAnsi="Bahnschrift" w:cs="Helvetica"/>
            </w:rPr>
          </w:rPrChange>
        </w:rPr>
        <w:t xml:space="preserve"> nom et le prénom </w:t>
      </w:r>
    </w:p>
    <w:p w14:paraId="4EF0F568" w14:textId="27C93AF3" w:rsidR="0000151D" w:rsidRPr="005B0899" w:rsidRDefault="0000151D" w:rsidP="007B6AD5">
      <w:pPr>
        <w:pStyle w:val="Heading4"/>
        <w:rPr>
          <w:rFonts w:cstheme="majorHAnsi"/>
          <w:rPrChange w:id="3036" w:author="HAMLILI Fatima zohra" w:date="2022-03-31T15:30:00Z">
            <w:rPr/>
          </w:rPrChange>
        </w:rPr>
        <w:pPrChange w:id="3037" w:author="HAMLILI Fatima zohra" w:date="2022-03-31T15:24:00Z">
          <w:pPr>
            <w:pStyle w:val="Heading5"/>
            <w:numPr>
              <w:ilvl w:val="1"/>
              <w:numId w:val="19"/>
            </w:numPr>
            <w:ind w:left="1080" w:hanging="720"/>
          </w:pPr>
        </w:pPrChange>
      </w:pPr>
      <w:r w:rsidRPr="005B0899">
        <w:rPr>
          <w:rFonts w:cstheme="majorHAnsi"/>
          <w:rPrChange w:id="3038" w:author="HAMLILI Fatima zohra" w:date="2022-03-31T15:30:00Z">
            <w:rPr/>
          </w:rPrChange>
        </w:rPr>
        <w:t>Table Sécurité</w:t>
      </w:r>
    </w:p>
    <w:p w14:paraId="44F5E329" w14:textId="77777777" w:rsidR="0000151D" w:rsidRPr="005B0899" w:rsidRDefault="0000151D">
      <w:pPr>
        <w:spacing w:line="240" w:lineRule="auto"/>
        <w:jc w:val="both"/>
        <w:rPr>
          <w:rFonts w:asciiTheme="majorHAnsi" w:hAnsiTheme="majorHAnsi" w:cstheme="majorHAnsi"/>
          <w:rPrChange w:id="3039" w:author="HAMLILI Fatima zohra" w:date="2022-03-31T15:30:00Z">
            <w:rPr>
              <w:rFonts w:ascii="Bahnschrift" w:hAnsi="Bahnschrift" w:cs="Helvetica"/>
            </w:rPr>
          </w:rPrChange>
        </w:rPr>
        <w:pPrChange w:id="3040" w:author="HAMLILI Fatima zohra" w:date="2021-12-27T10:00:00Z">
          <w:pPr>
            <w:spacing w:line="240" w:lineRule="auto"/>
          </w:pPr>
        </w:pPrChange>
      </w:pPr>
      <w:r w:rsidRPr="005B0899">
        <w:rPr>
          <w:rFonts w:asciiTheme="majorHAnsi" w:hAnsiTheme="majorHAnsi" w:cstheme="majorHAnsi"/>
          <w:rPrChange w:id="3041" w:author="HAMLILI Fatima zohra" w:date="2022-03-31T15:30:00Z">
            <w:rPr>
              <w:rFonts w:ascii="Bahnschrift" w:hAnsi="Bahnschrift" w:cs="Helvetica"/>
            </w:rPr>
          </w:rPrChange>
        </w:rPr>
        <w:t xml:space="preserve">Dans cette fenêtre, changer le MDP actuel par : </w:t>
      </w:r>
    </w:p>
    <w:p w14:paraId="0E90F922" w14:textId="77777777" w:rsidR="0000151D" w:rsidRPr="005B0899" w:rsidRDefault="0000151D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Theme="majorHAnsi" w:hAnsiTheme="majorHAnsi" w:cstheme="majorHAnsi"/>
          <w:rPrChange w:id="3042" w:author="HAMLILI Fatima zohra" w:date="2022-03-31T15:30:00Z">
            <w:rPr>
              <w:rFonts w:ascii="Bahnschrift" w:hAnsi="Bahnschrift" w:cs="Helvetica"/>
            </w:rPr>
          </w:rPrChange>
        </w:rPr>
        <w:pPrChange w:id="3043" w:author="HAMLILI Fatima zohra" w:date="2021-12-27T10:00:00Z">
          <w:pPr>
            <w:pStyle w:val="ListParagraph"/>
            <w:numPr>
              <w:numId w:val="13"/>
            </w:numPr>
            <w:spacing w:line="240" w:lineRule="auto"/>
            <w:ind w:hanging="360"/>
          </w:pPr>
        </w:pPrChange>
      </w:pPr>
      <w:proofErr w:type="spellStart"/>
      <w:r w:rsidRPr="005B0899">
        <w:rPr>
          <w:rFonts w:asciiTheme="majorHAnsi" w:hAnsiTheme="majorHAnsi" w:cstheme="majorHAnsi"/>
          <w:rPrChange w:id="3044" w:author="HAMLILI Fatima zohra" w:date="2022-03-31T15:30:00Z">
            <w:rPr>
              <w:rFonts w:ascii="Bahnschrift" w:hAnsi="Bahnschrift" w:cs="Helvetica"/>
            </w:rPr>
          </w:rPrChange>
        </w:rPr>
        <w:t>Cocori</w:t>
      </w:r>
      <w:proofErr w:type="spellEnd"/>
      <w:r w:rsidRPr="005B0899">
        <w:rPr>
          <w:rFonts w:asciiTheme="majorHAnsi" w:hAnsiTheme="majorHAnsi" w:cstheme="majorHAnsi"/>
          <w:rPrChange w:id="3045" w:author="HAMLILI Fatima zohra" w:date="2022-03-31T15:30:00Z">
            <w:rPr>
              <w:rFonts w:ascii="Bahnschrift" w:hAnsi="Bahnschrift" w:cs="Helvetica"/>
            </w:rPr>
          </w:rPrChange>
        </w:rPr>
        <w:t xml:space="preserve"> =&gt; échec </w:t>
      </w:r>
    </w:p>
    <w:p w14:paraId="76071B9D" w14:textId="77777777" w:rsidR="0000151D" w:rsidRPr="005B0899" w:rsidRDefault="0000151D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Theme="majorHAnsi" w:hAnsiTheme="majorHAnsi" w:cstheme="majorHAnsi"/>
          <w:rPrChange w:id="3046" w:author="HAMLILI Fatima zohra" w:date="2022-03-31T15:30:00Z">
            <w:rPr>
              <w:rFonts w:ascii="Bahnschrift" w:hAnsi="Bahnschrift" w:cs="Helvetica"/>
            </w:rPr>
          </w:rPrChange>
        </w:rPr>
        <w:pPrChange w:id="3047" w:author="HAMLILI Fatima zohra" w:date="2021-12-27T10:00:00Z">
          <w:pPr>
            <w:pStyle w:val="ListParagraph"/>
            <w:numPr>
              <w:numId w:val="13"/>
            </w:numPr>
            <w:spacing w:line="240" w:lineRule="auto"/>
            <w:ind w:hanging="360"/>
          </w:pPr>
        </w:pPrChange>
      </w:pPr>
      <w:r w:rsidRPr="005B0899">
        <w:rPr>
          <w:rFonts w:asciiTheme="majorHAnsi" w:hAnsiTheme="majorHAnsi" w:cstheme="majorHAnsi"/>
          <w:rPrChange w:id="3048" w:author="HAMLILI Fatima zohra" w:date="2022-03-31T15:30:00Z">
            <w:rPr>
              <w:rFonts w:ascii="Bahnschrift" w:hAnsi="Bahnschrift" w:cs="Helvetica"/>
            </w:rPr>
          </w:rPrChange>
        </w:rPr>
        <w:t>Cocorico =&gt; succès</w:t>
      </w:r>
    </w:p>
    <w:p w14:paraId="172656CB" w14:textId="1E813502" w:rsidR="00C400A2" w:rsidRPr="005B0899" w:rsidRDefault="0049576C" w:rsidP="007B6AD5">
      <w:pPr>
        <w:pStyle w:val="Heading4"/>
        <w:rPr>
          <w:rFonts w:cstheme="majorHAnsi"/>
          <w:rPrChange w:id="3049" w:author="HAMLILI Fatima zohra" w:date="2022-03-31T15:30:00Z">
            <w:rPr>
              <w:rFonts w:ascii="Bahnschrift" w:hAnsi="Bahnschrift" w:cs="Helvetica"/>
            </w:rPr>
          </w:rPrChange>
        </w:rPr>
        <w:pPrChange w:id="3050" w:author="HAMLILI Fatima zohra" w:date="2022-03-31T15:24:00Z">
          <w:pPr>
            <w:pStyle w:val="Heading4"/>
            <w:numPr>
              <w:ilvl w:val="1"/>
              <w:numId w:val="19"/>
            </w:numPr>
            <w:ind w:left="1080" w:hanging="720"/>
          </w:pPr>
        </w:pPrChange>
      </w:pPr>
      <w:r w:rsidRPr="005B0899">
        <w:rPr>
          <w:rFonts w:cstheme="majorHAnsi"/>
          <w:rPrChange w:id="3051" w:author="HAMLILI Fatima zohra" w:date="2022-03-31T15:30:00Z">
            <w:rPr>
              <w:rFonts w:ascii="Bahnschrift" w:hAnsi="Bahnschrift" w:cs="Helvetica"/>
            </w:rPr>
          </w:rPrChange>
        </w:rPr>
        <w:t xml:space="preserve">Table Comptes </w:t>
      </w:r>
      <w:r w:rsidR="0000151D" w:rsidRPr="005B0899">
        <w:rPr>
          <w:rFonts w:cstheme="majorHAnsi"/>
          <w:rPrChange w:id="3052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</w:p>
    <w:p w14:paraId="675E0884" w14:textId="2645793F" w:rsidR="0000151D" w:rsidRPr="005B0899" w:rsidRDefault="00C400A2">
      <w:pPr>
        <w:pStyle w:val="Heading4"/>
        <w:jc w:val="both"/>
        <w:rPr>
          <w:rFonts w:cstheme="majorHAnsi"/>
          <w:b/>
          <w:bCs/>
          <w:color w:val="FF0000"/>
          <w:rPrChange w:id="3053" w:author="HAMLILI Fatima zohra" w:date="2022-03-31T15:30:00Z">
            <w:rPr>
              <w:rFonts w:ascii="Bahnschrift" w:hAnsi="Bahnschrift" w:cs="Helvetica"/>
              <w:b/>
              <w:bCs/>
              <w:color w:val="FF0000"/>
            </w:rPr>
          </w:rPrChange>
        </w:rPr>
        <w:pPrChange w:id="3054" w:author="HAMLILI Fatima zohra" w:date="2021-12-27T10:00:00Z">
          <w:pPr>
            <w:pStyle w:val="Heading4"/>
          </w:pPr>
        </w:pPrChange>
      </w:pPr>
      <w:r w:rsidRPr="005B0899">
        <w:rPr>
          <w:rFonts w:cstheme="majorHAnsi"/>
          <w:b/>
          <w:bCs/>
          <w:color w:val="FF0000"/>
          <w:rPrChange w:id="3055" w:author="HAMLILI Fatima zohra" w:date="2022-03-31T15:30:00Z">
            <w:rPr>
              <w:rFonts w:ascii="Bahnschrift" w:hAnsi="Bahnschrift" w:cs="Helvetica"/>
              <w:b/>
              <w:bCs/>
              <w:color w:val="FF0000"/>
            </w:rPr>
          </w:rPrChange>
        </w:rPr>
        <w:t xml:space="preserve">Problème : </w:t>
      </w:r>
      <w:ins w:id="3056" w:author="HAMLILI Fatima zohra" w:date="2022-01-06T09:08:00Z">
        <w:r w:rsidR="008151CC" w:rsidRPr="005B0899">
          <w:rPr>
            <w:rFonts w:cstheme="majorHAnsi"/>
            <w:b/>
            <w:bCs/>
            <w:color w:val="FF0000"/>
            <w:rPrChange w:id="3057" w:author="HAMLILI Fatima zohra" w:date="2022-03-31T15:30:00Z">
              <w:rPr>
                <w:rFonts w:ascii="Bahnschrift" w:hAnsi="Bahnschrift" w:cs="Helvetica"/>
                <w:b/>
                <w:bCs/>
                <w:color w:val="FF0000"/>
              </w:rPr>
            </w:rPrChange>
          </w:rPr>
          <w:t>l</w:t>
        </w:r>
      </w:ins>
      <w:del w:id="3058" w:author="HAMLILI Fatima zohra" w:date="2022-01-06T09:08:00Z">
        <w:r w:rsidRPr="005B0899" w:rsidDel="008151CC">
          <w:rPr>
            <w:rFonts w:cstheme="majorHAnsi"/>
            <w:b/>
            <w:bCs/>
            <w:color w:val="FF0000"/>
            <w:rPrChange w:id="3059" w:author="HAMLILI Fatima zohra" w:date="2022-03-31T15:30:00Z">
              <w:rPr>
                <w:rFonts w:ascii="Bahnschrift" w:hAnsi="Bahnschrift" w:cs="Helvetica"/>
                <w:b/>
                <w:bCs/>
                <w:color w:val="FF0000"/>
              </w:rPr>
            </w:rPrChange>
          </w:rPr>
          <w:delText>Problème important, l</w:delText>
        </w:r>
      </w:del>
      <w:r w:rsidRPr="005B0899">
        <w:rPr>
          <w:rFonts w:cstheme="majorHAnsi"/>
          <w:b/>
          <w:bCs/>
          <w:color w:val="FF0000"/>
          <w:rPrChange w:id="3060" w:author="HAMLILI Fatima zohra" w:date="2022-03-31T15:30:00Z">
            <w:rPr>
              <w:rFonts w:ascii="Bahnschrift" w:hAnsi="Bahnschrift" w:cs="Helvetica"/>
              <w:b/>
              <w:bCs/>
              <w:color w:val="FF0000"/>
            </w:rPr>
          </w:rPrChange>
        </w:rPr>
        <w:t>a modification de cette partie crée un bug lors de l’ajout de deux administrateurs</w:t>
      </w:r>
    </w:p>
    <w:p w14:paraId="075037DE" w14:textId="64D709C5" w:rsidR="002E24FE" w:rsidRPr="005B0899" w:rsidRDefault="002E24FE">
      <w:pPr>
        <w:pStyle w:val="ListParagraph"/>
        <w:numPr>
          <w:ilvl w:val="0"/>
          <w:numId w:val="13"/>
        </w:numPr>
        <w:jc w:val="both"/>
        <w:rPr>
          <w:rFonts w:asciiTheme="majorHAnsi" w:hAnsiTheme="majorHAnsi" w:cstheme="majorHAnsi"/>
          <w:rPrChange w:id="3061" w:author="HAMLILI Fatima zohra" w:date="2022-03-31T15:30:00Z">
            <w:rPr>
              <w:rFonts w:ascii="Bahnschrift" w:hAnsi="Bahnschrift" w:cs="Helvetica"/>
            </w:rPr>
          </w:rPrChange>
        </w:rPr>
        <w:pPrChange w:id="3062" w:author="HAMLILI Fatima zohra" w:date="2021-12-27T10:00:00Z">
          <w:pPr>
            <w:pStyle w:val="ListParagraph"/>
            <w:numPr>
              <w:numId w:val="13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i/>
          <w:iCs/>
          <w:rPrChange w:id="3063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Ajouter un administrateur</w:t>
      </w:r>
      <w:r w:rsidRPr="005B0899">
        <w:rPr>
          <w:rFonts w:asciiTheme="majorHAnsi" w:hAnsiTheme="majorHAnsi" w:cstheme="majorHAnsi"/>
          <w:rPrChange w:id="3064" w:author="HAMLILI Fatima zohra" w:date="2022-03-31T15:30:00Z">
            <w:rPr>
              <w:rFonts w:ascii="Bahnschrift" w:hAnsi="Bahnschrift" w:cs="Helvetica"/>
            </w:rPr>
          </w:rPrChange>
        </w:rPr>
        <w:t xml:space="preserve"> avec les emails </w:t>
      </w:r>
      <w:r w:rsidR="007A6229" w:rsidRPr="005B0899">
        <w:rPr>
          <w:rFonts w:asciiTheme="majorHAnsi" w:hAnsiTheme="majorHAnsi" w:cstheme="majorHAnsi"/>
          <w:rPrChange w:id="3065" w:author="HAMLILI Fatima zohra" w:date="2022-03-31T15:30:00Z">
            <w:rPr/>
          </w:rPrChange>
        </w:rPr>
        <w:fldChar w:fldCharType="begin"/>
      </w:r>
      <w:r w:rsidR="007A6229" w:rsidRPr="005B0899">
        <w:rPr>
          <w:rFonts w:asciiTheme="majorHAnsi" w:hAnsiTheme="majorHAnsi" w:cstheme="majorHAnsi"/>
          <w:rPrChange w:id="3066" w:author="HAMLILI Fatima zohra" w:date="2022-03-31T15:30:00Z">
            <w:rPr/>
          </w:rPrChange>
        </w:rPr>
        <w:instrText xml:space="preserve"> HYPERLINK "mailto:atakama-2@atakama-technologies.com" </w:instrText>
      </w:r>
      <w:r w:rsidR="007A6229" w:rsidRPr="005B0899">
        <w:rPr>
          <w:rFonts w:asciiTheme="majorHAnsi" w:hAnsiTheme="majorHAnsi" w:cstheme="majorHAnsi"/>
          <w:rPrChange w:id="3067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fldChar w:fldCharType="separate"/>
      </w:r>
      <w:r w:rsidRPr="005B0899">
        <w:rPr>
          <w:rStyle w:val="Hyperlink"/>
          <w:rFonts w:asciiTheme="majorHAnsi" w:hAnsiTheme="majorHAnsi" w:cstheme="majorHAnsi"/>
          <w:i/>
          <w:iCs/>
          <w:color w:val="auto"/>
          <w:u w:val="none"/>
          <w:rPrChange w:id="3068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t>atakama-2@atakama-technologies.com</w:t>
      </w:r>
      <w:r w:rsidR="007A6229" w:rsidRPr="005B0899">
        <w:rPr>
          <w:rStyle w:val="Hyperlink"/>
          <w:rFonts w:asciiTheme="majorHAnsi" w:hAnsiTheme="majorHAnsi" w:cstheme="majorHAnsi"/>
          <w:i/>
          <w:iCs/>
          <w:color w:val="auto"/>
          <w:u w:val="none"/>
          <w:rPrChange w:id="3069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fldChar w:fldCharType="end"/>
      </w:r>
      <w:r w:rsidRPr="005B0899">
        <w:rPr>
          <w:rFonts w:asciiTheme="majorHAnsi" w:hAnsiTheme="majorHAnsi" w:cstheme="majorHAnsi"/>
          <w:rPrChange w:id="3070" w:author="HAMLILI Fatima zohra" w:date="2022-03-31T15:30:00Z">
            <w:rPr>
              <w:rFonts w:ascii="Bahnschrift" w:hAnsi="Bahnschrift" w:cs="Helvetica"/>
            </w:rPr>
          </w:rPrChange>
        </w:rPr>
        <w:t xml:space="preserve"> et </w:t>
      </w:r>
      <w:r w:rsidR="007A6229" w:rsidRPr="005B0899">
        <w:rPr>
          <w:rFonts w:asciiTheme="majorHAnsi" w:hAnsiTheme="majorHAnsi" w:cstheme="majorHAnsi"/>
          <w:rPrChange w:id="3071" w:author="HAMLILI Fatima zohra" w:date="2022-03-31T15:30:00Z">
            <w:rPr/>
          </w:rPrChange>
        </w:rPr>
        <w:fldChar w:fldCharType="begin"/>
      </w:r>
      <w:r w:rsidR="007A6229" w:rsidRPr="005B0899">
        <w:rPr>
          <w:rFonts w:asciiTheme="majorHAnsi" w:hAnsiTheme="majorHAnsi" w:cstheme="majorHAnsi"/>
          <w:rPrChange w:id="3072" w:author="HAMLILI Fatima zohra" w:date="2022-03-31T15:30:00Z">
            <w:rPr/>
          </w:rPrChange>
        </w:rPr>
        <w:instrText xml:space="preserve"> HYPERLINK "mailto:atakama-3@atakama-technologies.com" </w:instrText>
      </w:r>
      <w:r w:rsidR="007A6229" w:rsidRPr="005B0899">
        <w:rPr>
          <w:rFonts w:asciiTheme="majorHAnsi" w:hAnsiTheme="majorHAnsi" w:cstheme="majorHAnsi"/>
          <w:rPrChange w:id="3073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fldChar w:fldCharType="separate"/>
      </w:r>
      <w:r w:rsidRPr="005B0899">
        <w:rPr>
          <w:rStyle w:val="Hyperlink"/>
          <w:rFonts w:asciiTheme="majorHAnsi" w:hAnsiTheme="majorHAnsi" w:cstheme="majorHAnsi"/>
          <w:i/>
          <w:iCs/>
          <w:color w:val="auto"/>
          <w:u w:val="none"/>
          <w:rPrChange w:id="3074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t>atakama-3@atakama-technologies.com</w:t>
      </w:r>
      <w:r w:rsidR="007A6229" w:rsidRPr="005B0899">
        <w:rPr>
          <w:rStyle w:val="Hyperlink"/>
          <w:rFonts w:asciiTheme="majorHAnsi" w:hAnsiTheme="majorHAnsi" w:cstheme="majorHAnsi"/>
          <w:i/>
          <w:iCs/>
          <w:color w:val="auto"/>
          <w:u w:val="none"/>
          <w:rPrChange w:id="3075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fldChar w:fldCharType="end"/>
      </w:r>
      <w:r w:rsidRPr="005B0899">
        <w:rPr>
          <w:rFonts w:asciiTheme="majorHAnsi" w:hAnsiTheme="majorHAnsi" w:cstheme="majorHAnsi"/>
          <w:rPrChange w:id="3076" w:author="HAMLILI Fatima zohra" w:date="2022-03-31T15:30:00Z">
            <w:rPr>
              <w:rFonts w:ascii="Bahnschrift" w:hAnsi="Bahnschrift" w:cs="Helvetica"/>
            </w:rPr>
          </w:rPrChange>
        </w:rPr>
        <w:t xml:space="preserve"> =&gt; le nouvel administrateur doit apparaitre dans la liste des administrateur du compte</w:t>
      </w:r>
    </w:p>
    <w:p w14:paraId="2B96F699" w14:textId="270E5CB3" w:rsidR="002E24FE" w:rsidRPr="005B0899" w:rsidRDefault="002E24FE">
      <w:pPr>
        <w:pStyle w:val="ListParagraph"/>
        <w:numPr>
          <w:ilvl w:val="0"/>
          <w:numId w:val="13"/>
        </w:numPr>
        <w:jc w:val="both"/>
        <w:rPr>
          <w:rFonts w:asciiTheme="majorHAnsi" w:hAnsiTheme="majorHAnsi" w:cstheme="majorHAnsi"/>
          <w:rPrChange w:id="3077" w:author="HAMLILI Fatima zohra" w:date="2022-03-31T15:30:00Z">
            <w:rPr>
              <w:rFonts w:ascii="Bahnschrift" w:hAnsi="Bahnschrift" w:cs="Helvetica"/>
            </w:rPr>
          </w:rPrChange>
        </w:rPr>
        <w:pPrChange w:id="3078" w:author="HAMLILI Fatima zohra" w:date="2021-12-27T10:00:00Z">
          <w:pPr>
            <w:pStyle w:val="ListParagraph"/>
            <w:numPr>
              <w:numId w:val="13"/>
            </w:numPr>
            <w:ind w:hanging="360"/>
          </w:pPr>
        </w:pPrChange>
      </w:pPr>
      <w:r w:rsidRPr="005B0899">
        <w:rPr>
          <w:rFonts w:asciiTheme="majorHAnsi" w:hAnsiTheme="majorHAnsi" w:cstheme="majorHAnsi"/>
          <w:rPrChange w:id="3079" w:author="HAMLILI Fatima zohra" w:date="2022-03-31T15:30:00Z">
            <w:rPr>
              <w:rFonts w:ascii="Bahnschrift" w:hAnsi="Bahnschrift" w:cs="Helvetica"/>
            </w:rPr>
          </w:rPrChange>
        </w:rPr>
        <w:t xml:space="preserve">Cliquer sur Nouveau groupe. Renseigner les informations suivantes </w:t>
      </w:r>
    </w:p>
    <w:p w14:paraId="6D070DD9" w14:textId="6B5F9914" w:rsidR="002E24FE" w:rsidRPr="005B0899" w:rsidRDefault="002E24FE">
      <w:pPr>
        <w:pStyle w:val="ListParagraph"/>
        <w:numPr>
          <w:ilvl w:val="1"/>
          <w:numId w:val="13"/>
        </w:numPr>
        <w:jc w:val="both"/>
        <w:rPr>
          <w:rFonts w:asciiTheme="majorHAnsi" w:hAnsiTheme="majorHAnsi" w:cstheme="majorHAnsi"/>
          <w:rPrChange w:id="3080" w:author="HAMLILI Fatima zohra" w:date="2022-03-31T15:30:00Z">
            <w:rPr>
              <w:rFonts w:ascii="Bahnschrift" w:hAnsi="Bahnschrift" w:cs="Helvetica"/>
            </w:rPr>
          </w:rPrChange>
        </w:rPr>
        <w:pPrChange w:id="3081" w:author="HAMLILI Fatima zohra" w:date="2021-12-27T10:00:00Z">
          <w:pPr>
            <w:pStyle w:val="ListParagraph"/>
            <w:numPr>
              <w:ilvl w:val="1"/>
              <w:numId w:val="13"/>
            </w:numPr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3082" w:author="HAMLILI Fatima zohra" w:date="2022-03-31T15:30:00Z">
            <w:rPr>
              <w:rFonts w:ascii="Bahnschrift" w:hAnsi="Bahnschrift" w:cs="Helvetica"/>
            </w:rPr>
          </w:rPrChange>
        </w:rPr>
        <w:t>Nom du groupe : Groupe_1</w:t>
      </w:r>
    </w:p>
    <w:p w14:paraId="042EDE98" w14:textId="74B1BDB0" w:rsidR="00971E70" w:rsidRPr="005B0899" w:rsidRDefault="002E24FE">
      <w:pPr>
        <w:pStyle w:val="ListParagraph"/>
        <w:numPr>
          <w:ilvl w:val="1"/>
          <w:numId w:val="13"/>
        </w:numPr>
        <w:spacing w:line="240" w:lineRule="auto"/>
        <w:jc w:val="both"/>
        <w:rPr>
          <w:rFonts w:asciiTheme="majorHAnsi" w:hAnsiTheme="majorHAnsi" w:cstheme="majorHAnsi"/>
          <w:rPrChange w:id="3083" w:author="HAMLILI Fatima zohra" w:date="2022-03-31T15:30:00Z">
            <w:rPr>
              <w:rFonts w:ascii="Bahnschrift" w:hAnsi="Bahnschrift" w:cs="Helvetica"/>
            </w:rPr>
          </w:rPrChange>
        </w:rPr>
        <w:pPrChange w:id="3084" w:author="HAMLILI Fatima zohra" w:date="2021-12-27T10:00:00Z">
          <w:pPr>
            <w:pStyle w:val="ListParagraph"/>
            <w:numPr>
              <w:ilvl w:val="1"/>
              <w:numId w:val="13"/>
            </w:numPr>
            <w:spacing w:line="24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3085" w:author="HAMLILI Fatima zohra" w:date="2022-03-31T15:30:00Z">
            <w:rPr>
              <w:rFonts w:ascii="Bahnschrift" w:hAnsi="Bahnschrift" w:cs="Helvetica"/>
            </w:rPr>
          </w:rPrChange>
        </w:rPr>
        <w:t>Membres du Groupe :</w:t>
      </w:r>
      <w:r w:rsidRPr="005B0899">
        <w:rPr>
          <w:rFonts w:asciiTheme="majorHAnsi" w:hAnsiTheme="majorHAnsi" w:cstheme="majorHAnsi"/>
          <w:i/>
          <w:iCs/>
          <w:rPrChange w:id="3086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 xml:space="preserve"> </w:t>
      </w:r>
      <w:r w:rsidR="007A6229" w:rsidRPr="005B0899">
        <w:rPr>
          <w:rFonts w:asciiTheme="majorHAnsi" w:hAnsiTheme="majorHAnsi" w:cstheme="majorHAnsi"/>
          <w:rPrChange w:id="3087" w:author="HAMLILI Fatima zohra" w:date="2022-03-31T15:30:00Z">
            <w:rPr/>
          </w:rPrChange>
        </w:rPr>
        <w:fldChar w:fldCharType="begin"/>
      </w:r>
      <w:r w:rsidR="007A6229" w:rsidRPr="005B0899">
        <w:rPr>
          <w:rFonts w:asciiTheme="majorHAnsi" w:hAnsiTheme="majorHAnsi" w:cstheme="majorHAnsi"/>
          <w:rPrChange w:id="3088" w:author="HAMLILI Fatima zohra" w:date="2022-03-31T15:30:00Z">
            <w:rPr/>
          </w:rPrChange>
        </w:rPr>
        <w:instrText xml:space="preserve"> HYPERLINK "mailto:atakama-2@atakama-technologies.com" </w:instrText>
      </w:r>
      <w:r w:rsidR="007A6229" w:rsidRPr="005B0899">
        <w:rPr>
          <w:rFonts w:asciiTheme="majorHAnsi" w:hAnsiTheme="majorHAnsi" w:cstheme="majorHAnsi"/>
          <w:rPrChange w:id="3089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fldChar w:fldCharType="separate"/>
      </w:r>
      <w:r w:rsidR="00C400A2" w:rsidRPr="005B0899">
        <w:rPr>
          <w:rStyle w:val="Hyperlink"/>
          <w:rFonts w:asciiTheme="majorHAnsi" w:hAnsiTheme="majorHAnsi" w:cstheme="majorHAnsi"/>
          <w:i/>
          <w:iCs/>
          <w:color w:val="auto"/>
          <w:u w:val="none"/>
          <w:rPrChange w:id="3090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t>atakama-2@atakama-technologies.com</w:t>
      </w:r>
      <w:r w:rsidR="007A6229" w:rsidRPr="005B0899">
        <w:rPr>
          <w:rStyle w:val="Hyperlink"/>
          <w:rFonts w:asciiTheme="majorHAnsi" w:hAnsiTheme="majorHAnsi" w:cstheme="majorHAnsi"/>
          <w:i/>
          <w:iCs/>
          <w:color w:val="auto"/>
          <w:u w:val="none"/>
          <w:rPrChange w:id="3091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fldChar w:fldCharType="end"/>
      </w:r>
      <w:r w:rsidR="00C400A2" w:rsidRPr="005B0899">
        <w:rPr>
          <w:rFonts w:asciiTheme="majorHAnsi" w:hAnsiTheme="majorHAnsi" w:cstheme="majorHAnsi"/>
          <w:rPrChange w:id="3092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</w:p>
    <w:p w14:paraId="61C70AC9" w14:textId="4727D64C" w:rsidR="00C400A2" w:rsidRPr="005B0899" w:rsidRDefault="00C400A2">
      <w:pPr>
        <w:pStyle w:val="ListParagraph"/>
        <w:numPr>
          <w:ilvl w:val="1"/>
          <w:numId w:val="13"/>
        </w:numPr>
        <w:spacing w:line="240" w:lineRule="auto"/>
        <w:jc w:val="both"/>
        <w:rPr>
          <w:rFonts w:asciiTheme="majorHAnsi" w:hAnsiTheme="majorHAnsi" w:cstheme="majorHAnsi"/>
          <w:rPrChange w:id="3093" w:author="HAMLILI Fatima zohra" w:date="2022-03-31T15:30:00Z">
            <w:rPr>
              <w:rFonts w:ascii="Bahnschrift" w:hAnsi="Bahnschrift" w:cs="Helvetica"/>
            </w:rPr>
          </w:rPrChange>
        </w:rPr>
        <w:pPrChange w:id="3094" w:author="HAMLILI Fatima zohra" w:date="2021-12-27T10:00:00Z">
          <w:pPr>
            <w:pStyle w:val="ListParagraph"/>
            <w:numPr>
              <w:ilvl w:val="1"/>
              <w:numId w:val="13"/>
            </w:numPr>
            <w:spacing w:line="240" w:lineRule="auto"/>
            <w:ind w:left="1440" w:hanging="720"/>
          </w:pPr>
        </w:pPrChange>
      </w:pPr>
      <w:r w:rsidRPr="005B0899">
        <w:rPr>
          <w:rFonts w:asciiTheme="majorHAnsi" w:hAnsiTheme="majorHAnsi" w:cstheme="majorHAnsi"/>
          <w:rPrChange w:id="3095" w:author="HAMLILI Fatima zohra" w:date="2022-03-31T15:30:00Z">
            <w:rPr>
              <w:rFonts w:ascii="Bahnschrift" w:hAnsi="Bahnschrift" w:cs="Helvetica"/>
            </w:rPr>
          </w:rPrChange>
        </w:rPr>
        <w:t xml:space="preserve">Membre du groupe : </w:t>
      </w:r>
      <w:r w:rsidR="007A6229" w:rsidRPr="005B0899">
        <w:rPr>
          <w:rFonts w:asciiTheme="majorHAnsi" w:hAnsiTheme="majorHAnsi" w:cstheme="majorHAnsi"/>
          <w:rPrChange w:id="3096" w:author="HAMLILI Fatima zohra" w:date="2022-03-31T15:30:00Z">
            <w:rPr/>
          </w:rPrChange>
        </w:rPr>
        <w:fldChar w:fldCharType="begin"/>
      </w:r>
      <w:r w:rsidR="007A6229" w:rsidRPr="005B0899">
        <w:rPr>
          <w:rFonts w:asciiTheme="majorHAnsi" w:hAnsiTheme="majorHAnsi" w:cstheme="majorHAnsi"/>
          <w:rPrChange w:id="3097" w:author="HAMLILI Fatima zohra" w:date="2022-03-31T15:30:00Z">
            <w:rPr/>
          </w:rPrChange>
        </w:rPr>
        <w:instrText xml:space="preserve"> HYPERLINK "mailto:atakama-3@atakama-technologies.com" </w:instrText>
      </w:r>
      <w:r w:rsidR="007A6229" w:rsidRPr="005B0899">
        <w:rPr>
          <w:rFonts w:asciiTheme="majorHAnsi" w:hAnsiTheme="majorHAnsi" w:cstheme="majorHAnsi"/>
          <w:rPrChange w:id="3098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fldChar w:fldCharType="separate"/>
      </w:r>
      <w:r w:rsidRPr="005B0899">
        <w:rPr>
          <w:rStyle w:val="Hyperlink"/>
          <w:rFonts w:asciiTheme="majorHAnsi" w:hAnsiTheme="majorHAnsi" w:cstheme="majorHAnsi"/>
          <w:i/>
          <w:iCs/>
          <w:color w:val="auto"/>
          <w:u w:val="none"/>
          <w:rPrChange w:id="3099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t>atakama-3@atakama-technologies.com</w:t>
      </w:r>
      <w:r w:rsidR="007A6229" w:rsidRPr="005B0899">
        <w:rPr>
          <w:rStyle w:val="Hyperlink"/>
          <w:rFonts w:asciiTheme="majorHAnsi" w:hAnsiTheme="majorHAnsi" w:cstheme="majorHAnsi"/>
          <w:i/>
          <w:iCs/>
          <w:color w:val="auto"/>
          <w:u w:val="none"/>
          <w:rPrChange w:id="3100" w:author="HAMLILI Fatima zohra" w:date="2022-03-31T15:30:00Z">
            <w:rPr>
              <w:rStyle w:val="Hyperlink"/>
              <w:rFonts w:ascii="Bahnschrift" w:hAnsi="Bahnschrift" w:cs="Helvetica"/>
              <w:i/>
              <w:iCs/>
              <w:color w:val="auto"/>
              <w:u w:val="none"/>
            </w:rPr>
          </w:rPrChange>
        </w:rPr>
        <w:fldChar w:fldCharType="end"/>
      </w:r>
    </w:p>
    <w:p w14:paraId="5E550A95" w14:textId="77777777" w:rsidR="00C400A2" w:rsidRPr="005B0899" w:rsidRDefault="00C400A2">
      <w:pPr>
        <w:pStyle w:val="ListParagraph"/>
        <w:numPr>
          <w:ilvl w:val="1"/>
          <w:numId w:val="13"/>
        </w:numPr>
        <w:spacing w:line="240" w:lineRule="auto"/>
        <w:jc w:val="both"/>
        <w:rPr>
          <w:rFonts w:asciiTheme="majorHAnsi" w:hAnsiTheme="majorHAnsi" w:cstheme="majorHAnsi"/>
          <w:rPrChange w:id="3101" w:author="HAMLILI Fatima zohra" w:date="2022-03-31T15:30:00Z">
            <w:rPr>
              <w:rFonts w:ascii="Bahnschrift" w:hAnsi="Bahnschrift" w:cs="Helvetica"/>
            </w:rPr>
          </w:rPrChange>
        </w:rPr>
        <w:pPrChange w:id="3102" w:author="HAMLILI Fatima zohra" w:date="2021-12-27T10:00:00Z">
          <w:pPr>
            <w:pStyle w:val="ListParagraph"/>
            <w:numPr>
              <w:ilvl w:val="1"/>
              <w:numId w:val="13"/>
            </w:numPr>
            <w:spacing w:line="240" w:lineRule="auto"/>
            <w:ind w:left="1440" w:hanging="720"/>
          </w:pPr>
        </w:pPrChange>
      </w:pPr>
    </w:p>
    <w:p w14:paraId="265B3702" w14:textId="57FE6AD1" w:rsidR="00C400A2" w:rsidRPr="005B0899" w:rsidRDefault="00C400A2" w:rsidP="005369FC">
      <w:pPr>
        <w:pStyle w:val="Heading2"/>
        <w:numPr>
          <w:ilvl w:val="0"/>
          <w:numId w:val="31"/>
        </w:numPr>
        <w:rPr>
          <w:rFonts w:cstheme="majorHAnsi"/>
          <w:rPrChange w:id="3103" w:author="HAMLILI Fatima zohra" w:date="2022-03-31T15:30:00Z">
            <w:rPr/>
          </w:rPrChange>
        </w:rPr>
        <w:pPrChange w:id="3104" w:author="HAMLILI Fatima zohra" w:date="2022-03-31T15:29:00Z">
          <w:pPr>
            <w:pStyle w:val="Heading3"/>
            <w:numPr>
              <w:numId w:val="18"/>
            </w:numPr>
            <w:ind w:left="720" w:hanging="360"/>
          </w:pPr>
        </w:pPrChange>
      </w:pPr>
      <w:bookmarkStart w:id="3105" w:name="_Toc99633350"/>
      <w:r w:rsidRPr="005B0899">
        <w:rPr>
          <w:rFonts w:cstheme="majorHAnsi"/>
          <w:rPrChange w:id="3106" w:author="HAMLILI Fatima zohra" w:date="2022-03-31T15:30:00Z">
            <w:rPr/>
          </w:rPrChange>
        </w:rPr>
        <w:t>Onglet</w:t>
      </w:r>
      <w:r w:rsidR="00477FAC" w:rsidRPr="005B0899">
        <w:rPr>
          <w:rFonts w:cstheme="majorHAnsi"/>
          <w:rPrChange w:id="3107" w:author="HAMLILI Fatima zohra" w:date="2022-03-31T15:30:00Z">
            <w:rPr/>
          </w:rPrChange>
        </w:rPr>
        <w:t xml:space="preserve"> API</w:t>
      </w:r>
      <w:bookmarkEnd w:id="3105"/>
    </w:p>
    <w:p w14:paraId="29368E4C" w14:textId="7830867B" w:rsidR="00477FAC" w:rsidRPr="005B0899" w:rsidRDefault="00477FAC" w:rsidP="007B6AD5">
      <w:pPr>
        <w:pStyle w:val="Heading3"/>
        <w:rPr>
          <w:ins w:id="3108" w:author="HAMLILI Fatima zohra" w:date="2021-12-09T14:22:00Z"/>
          <w:rFonts w:cstheme="majorHAnsi"/>
          <w:rPrChange w:id="3109" w:author="HAMLILI Fatima zohra" w:date="2022-03-31T15:30:00Z">
            <w:rPr>
              <w:ins w:id="3110" w:author="HAMLILI Fatima zohra" w:date="2021-12-09T14:22:00Z"/>
            </w:rPr>
          </w:rPrChange>
        </w:rPr>
        <w:pPrChange w:id="3111" w:author="HAMLILI Fatima zohra" w:date="2022-03-31T15:25:00Z">
          <w:pPr/>
        </w:pPrChange>
      </w:pPr>
      <w:bookmarkStart w:id="3112" w:name="_Toc99633351"/>
      <w:r w:rsidRPr="005B0899">
        <w:rPr>
          <w:rFonts w:cstheme="majorHAnsi"/>
          <w:rPrChange w:id="3113" w:author="HAMLILI Fatima zohra" w:date="2022-03-31T15:30:00Z">
            <w:rPr/>
          </w:rPrChange>
        </w:rPr>
        <w:t>Informations sur les applications</w:t>
      </w:r>
      <w:bookmarkEnd w:id="3112"/>
    </w:p>
    <w:p w14:paraId="78A41743" w14:textId="3889AC56" w:rsidR="008856C4" w:rsidRPr="005B0899" w:rsidDel="008856C4" w:rsidRDefault="008856C4">
      <w:pPr>
        <w:jc w:val="both"/>
        <w:rPr>
          <w:del w:id="3114" w:author="HAMLILI Fatima zohra" w:date="2021-12-09T14:24:00Z"/>
          <w:rFonts w:asciiTheme="majorHAnsi" w:hAnsiTheme="majorHAnsi" w:cstheme="majorHAnsi"/>
          <w:rPrChange w:id="3115" w:author="HAMLILI Fatima zohra" w:date="2022-03-31T15:30:00Z">
            <w:rPr>
              <w:del w:id="3116" w:author="HAMLILI Fatima zohra" w:date="2021-12-09T14:24:00Z"/>
              <w:rFonts w:ascii="Bahnschrift" w:hAnsi="Bahnschrift" w:cs="Helvetica"/>
            </w:rPr>
          </w:rPrChange>
        </w:rPr>
        <w:pPrChange w:id="3117" w:author="HAMLILI Fatima zohra" w:date="2021-12-27T10:00:00Z">
          <w:pPr/>
        </w:pPrChange>
      </w:pPr>
      <w:ins w:id="3118" w:author="HAMLILI Fatima zohra" w:date="2021-12-09T14:22:00Z">
        <w:r w:rsidRPr="005B0899">
          <w:rPr>
            <w:rFonts w:asciiTheme="majorHAnsi" w:hAnsiTheme="majorHAnsi" w:cstheme="majorHAnsi"/>
            <w:rPrChange w:id="3119" w:author="HAMLILI Fatima zohra" w:date="2022-03-31T15:30:00Z">
              <w:rPr>
                <w:rFonts w:ascii="Bahnschrift" w:hAnsi="Bahnschrift" w:cs="Helvetica"/>
              </w:rPr>
            </w:rPrChange>
          </w:rPr>
          <w:t>Cette partie est difficile à tester dans son intégralité</w:t>
        </w:r>
      </w:ins>
      <w:ins w:id="3120" w:author="HAMLILI Fatima zohra" w:date="2021-12-09T14:23:00Z">
        <w:r w:rsidRPr="005B0899">
          <w:rPr>
            <w:rFonts w:asciiTheme="majorHAnsi" w:hAnsiTheme="majorHAnsi" w:cstheme="majorHAnsi"/>
            <w:rPrChange w:id="3121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. Cependant en se basant sur la partie App, nous serons en mesure de tester le bon fonctionnement des requêtes </w:t>
        </w:r>
      </w:ins>
      <w:ins w:id="3122" w:author="HAMLILI Fatima zohra" w:date="2021-12-09T14:24:00Z">
        <w:r w:rsidRPr="005B0899">
          <w:rPr>
            <w:rFonts w:asciiTheme="majorHAnsi" w:hAnsiTheme="majorHAnsi" w:cstheme="majorHAnsi"/>
            <w:rPrChange w:id="3123" w:author="HAMLILI Fatima zohra" w:date="2022-03-31T15:30:00Z">
              <w:rPr>
                <w:rFonts w:ascii="Bahnschrift" w:hAnsi="Bahnschrift" w:cs="Helvetica"/>
              </w:rPr>
            </w:rPrChange>
          </w:rPr>
          <w:t>exécutées</w:t>
        </w:r>
      </w:ins>
      <w:ins w:id="3124" w:author="HAMLILI Fatima zohra" w:date="2021-12-09T14:23:00Z">
        <w:r w:rsidRPr="005B0899">
          <w:rPr>
            <w:rFonts w:asciiTheme="majorHAnsi" w:hAnsiTheme="majorHAnsi" w:cstheme="majorHAnsi"/>
            <w:rPrChange w:id="3125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directement à partie de l’API</w:t>
        </w:r>
      </w:ins>
      <w:ins w:id="3126" w:author="HAMLILI Fatima zohra" w:date="2021-12-09T14:24:00Z">
        <w:r w:rsidRPr="005B0899">
          <w:rPr>
            <w:rFonts w:asciiTheme="majorHAnsi" w:hAnsiTheme="majorHAnsi" w:cstheme="majorHAnsi"/>
            <w:rPrChange w:id="3127" w:author="HAMLILI Fatima zohra" w:date="2022-03-31T15:30:00Z">
              <w:rPr>
                <w:rFonts w:ascii="Bahnschrift" w:hAnsi="Bahnschrift" w:cs="Helvetica"/>
              </w:rPr>
            </w:rPrChange>
          </w:rPr>
          <w:t>.</w:t>
        </w:r>
      </w:ins>
    </w:p>
    <w:p w14:paraId="14A52DD8" w14:textId="0A471D92" w:rsidR="008856C4" w:rsidRPr="005B0899" w:rsidRDefault="008856C4">
      <w:pPr>
        <w:jc w:val="both"/>
        <w:rPr>
          <w:ins w:id="3128" w:author="HAMLILI Fatima zohra" w:date="2021-12-09T14:24:00Z"/>
          <w:rFonts w:asciiTheme="majorHAnsi" w:hAnsiTheme="majorHAnsi" w:cstheme="majorHAnsi"/>
          <w:rPrChange w:id="3129" w:author="HAMLILI Fatima zohra" w:date="2022-03-31T15:30:00Z">
            <w:rPr>
              <w:ins w:id="3130" w:author="HAMLILI Fatima zohra" w:date="2021-12-09T14:24:00Z"/>
              <w:rFonts w:ascii="Bahnschrift" w:hAnsi="Bahnschrift" w:cs="Helvetica"/>
            </w:rPr>
          </w:rPrChange>
        </w:rPr>
        <w:pPrChange w:id="3131" w:author="HAMLILI Fatima zohra" w:date="2021-12-27T10:00:00Z">
          <w:pPr/>
        </w:pPrChange>
      </w:pPr>
    </w:p>
    <w:p w14:paraId="7949CF41" w14:textId="5BC1C2D7" w:rsidR="008856C4" w:rsidRPr="005B0899" w:rsidRDefault="008856C4">
      <w:pPr>
        <w:jc w:val="both"/>
        <w:rPr>
          <w:ins w:id="3132" w:author="HAMLILI Fatima zohra" w:date="2021-12-09T14:24:00Z"/>
          <w:rFonts w:asciiTheme="majorHAnsi" w:hAnsiTheme="majorHAnsi" w:cstheme="majorHAnsi"/>
          <w:rPrChange w:id="3133" w:author="HAMLILI Fatima zohra" w:date="2022-03-31T15:30:00Z">
            <w:rPr>
              <w:ins w:id="3134" w:author="HAMLILI Fatima zohra" w:date="2021-12-09T14:24:00Z"/>
              <w:rFonts w:ascii="Bahnschrift" w:hAnsi="Bahnschrift" w:cs="Helvetica"/>
            </w:rPr>
          </w:rPrChange>
        </w:rPr>
        <w:pPrChange w:id="3135" w:author="HAMLILI Fatima zohra" w:date="2021-12-27T10:00:00Z">
          <w:pPr/>
        </w:pPrChange>
      </w:pPr>
      <w:ins w:id="3136" w:author="HAMLILI Fatima zohra" w:date="2021-12-09T14:24:00Z">
        <w:r w:rsidRPr="005B0899">
          <w:rPr>
            <w:rFonts w:asciiTheme="majorHAnsi" w:hAnsiTheme="majorHAnsi" w:cstheme="majorHAnsi"/>
            <w:rPrChange w:id="3137" w:author="HAMLILI Fatima zohra" w:date="2022-03-31T15:30:00Z">
              <w:rPr>
                <w:rFonts w:ascii="Bahnschrift" w:hAnsi="Bahnschrift" w:cs="Helvetica"/>
              </w:rPr>
            </w:rPrChange>
          </w:rPr>
          <w:t>Etape 1 : récupérer la liste des application</w:t>
        </w:r>
      </w:ins>
    </w:p>
    <w:p w14:paraId="14E1B13C" w14:textId="6E61D13D" w:rsidR="00477FAC" w:rsidRPr="005B0899" w:rsidDel="007D729B" w:rsidRDefault="007D729B">
      <w:pPr>
        <w:jc w:val="both"/>
        <w:rPr>
          <w:del w:id="3138" w:author="HAMLILI Fatima zohra" w:date="2021-12-09T14:26:00Z"/>
          <w:rFonts w:asciiTheme="majorHAnsi" w:hAnsiTheme="majorHAnsi" w:cstheme="majorHAnsi"/>
          <w:rPrChange w:id="3139" w:author="HAMLILI Fatima zohra" w:date="2022-03-31T15:30:00Z">
            <w:rPr>
              <w:del w:id="3140" w:author="HAMLILI Fatima zohra" w:date="2021-12-09T14:26:00Z"/>
              <w:rFonts w:ascii="Bahnschrift" w:hAnsi="Bahnschrift" w:cs="Helvetica"/>
            </w:rPr>
          </w:rPrChange>
        </w:rPr>
        <w:pPrChange w:id="3141" w:author="HAMLILI Fatima zohra" w:date="2021-12-27T10:00:00Z">
          <w:pPr/>
        </w:pPrChange>
      </w:pPr>
      <w:ins w:id="3142" w:author="HAMLILI Fatima zohra" w:date="2021-12-09T14:29:00Z">
        <w:r w:rsidRPr="005B0899">
          <w:rPr>
            <w:rFonts w:asciiTheme="majorHAnsi" w:hAnsiTheme="majorHAnsi" w:cstheme="majorHAnsi"/>
            <w:rPrChange w:id="3143" w:author="HAMLILI Fatima zohra" w:date="2022-03-31T15:30:00Z">
              <w:rPr>
                <w:rFonts w:ascii="Bahnschrift" w:hAnsi="Bahnschrift" w:cs="Helvetica"/>
              </w:rPr>
            </w:rPrChange>
          </w:rPr>
          <w:t>Opération : s</w:t>
        </w:r>
      </w:ins>
      <w:del w:id="3144" w:author="HAMLILI Fatima zohra" w:date="2021-12-09T14:29:00Z">
        <w:r w:rsidR="00477FAC" w:rsidRPr="005B0899" w:rsidDel="007D729B">
          <w:rPr>
            <w:rFonts w:asciiTheme="majorHAnsi" w:hAnsiTheme="majorHAnsi" w:cstheme="majorHAnsi"/>
            <w:rPrChange w:id="3145" w:author="HAMLILI Fatima zohra" w:date="2022-03-31T15:30:00Z">
              <w:rPr>
                <w:rFonts w:ascii="Bahnschrift" w:hAnsi="Bahnschrift" w:cs="Helvetica"/>
              </w:rPr>
            </w:rPrChange>
          </w:rPr>
          <w:delText>S</w:delText>
        </w:r>
      </w:del>
      <w:r w:rsidR="00477FAC" w:rsidRPr="005B0899">
        <w:rPr>
          <w:rFonts w:asciiTheme="majorHAnsi" w:hAnsiTheme="majorHAnsi" w:cstheme="majorHAnsi"/>
          <w:rPrChange w:id="3146" w:author="HAMLILI Fatima zohra" w:date="2022-03-31T15:30:00Z">
            <w:rPr>
              <w:rFonts w:ascii="Bahnschrift" w:hAnsi="Bahnschrift" w:cs="Helvetica"/>
            </w:rPr>
          </w:rPrChange>
        </w:rPr>
        <w:t xml:space="preserve">e rendre sur App/GET /apps puis cliquer sur </w:t>
      </w:r>
      <w:r w:rsidR="00477FAC" w:rsidRPr="005B0899">
        <w:rPr>
          <w:rFonts w:asciiTheme="majorHAnsi" w:hAnsiTheme="majorHAnsi" w:cstheme="majorHAnsi"/>
          <w:i/>
          <w:iCs/>
          <w:rPrChange w:id="3147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 xml:space="preserve">Try </w:t>
      </w:r>
      <w:proofErr w:type="spellStart"/>
      <w:r w:rsidR="00477FAC" w:rsidRPr="005B0899">
        <w:rPr>
          <w:rFonts w:asciiTheme="majorHAnsi" w:hAnsiTheme="majorHAnsi" w:cstheme="majorHAnsi"/>
          <w:i/>
          <w:iCs/>
          <w:rPrChange w:id="3148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>it</w:t>
      </w:r>
      <w:proofErr w:type="spellEnd"/>
      <w:r w:rsidR="00477FAC" w:rsidRPr="005B0899">
        <w:rPr>
          <w:rFonts w:asciiTheme="majorHAnsi" w:hAnsiTheme="majorHAnsi" w:cstheme="majorHAnsi"/>
          <w:i/>
          <w:iCs/>
          <w:rPrChange w:id="3149" w:author="HAMLILI Fatima zohra" w:date="2022-03-31T15:30:00Z">
            <w:rPr>
              <w:rFonts w:ascii="Bahnschrift" w:hAnsi="Bahnschrift" w:cs="Helvetica"/>
              <w:i/>
              <w:iCs/>
            </w:rPr>
          </w:rPrChange>
        </w:rPr>
        <w:t xml:space="preserve"> out</w:t>
      </w:r>
      <w:del w:id="3150" w:author="HAMLILI Fatima zohra" w:date="2021-12-09T14:26:00Z">
        <w:r w:rsidR="00477FAC" w:rsidRPr="005B0899" w:rsidDel="008856C4">
          <w:rPr>
            <w:rFonts w:asciiTheme="majorHAnsi" w:hAnsiTheme="majorHAnsi" w:cstheme="majorHAnsi"/>
            <w:i/>
            <w:iCs/>
            <w:rPrChange w:id="3151" w:author="HAMLILI Fatima zohra" w:date="2022-03-31T15:30:00Z">
              <w:rPr>
                <w:rFonts w:ascii="Bahnschrift" w:hAnsi="Bahnschrift" w:cs="Helvetica"/>
                <w:i/>
                <w:iCs/>
              </w:rPr>
            </w:rPrChange>
          </w:rPr>
          <w:delText xml:space="preserve"> </w:delText>
        </w:r>
        <w:r w:rsidR="00477FAC" w:rsidRPr="005B0899" w:rsidDel="008856C4">
          <w:rPr>
            <w:rFonts w:asciiTheme="majorHAnsi" w:hAnsiTheme="majorHAnsi" w:cstheme="majorHAnsi"/>
            <w:rPrChange w:id="3152" w:author="HAMLILI Fatima zohra" w:date="2022-03-31T15:30:00Z">
              <w:rPr>
                <w:rFonts w:ascii="Bahnschrift" w:hAnsi="Bahnschrift" w:cs="Helvetica"/>
              </w:rPr>
            </w:rPrChange>
          </w:rPr>
          <w:delText>=&gt;</w:delText>
        </w:r>
      </w:del>
      <w:r w:rsidR="00477FAC" w:rsidRPr="005B0899">
        <w:rPr>
          <w:rFonts w:asciiTheme="majorHAnsi" w:hAnsiTheme="majorHAnsi" w:cstheme="majorHAnsi"/>
          <w:rPrChange w:id="3153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  <w:del w:id="3154" w:author="HAMLILI Fatima zohra" w:date="2021-12-09T14:26:00Z">
        <w:r w:rsidR="00477FAC" w:rsidRPr="005B0899" w:rsidDel="008856C4">
          <w:rPr>
            <w:rFonts w:asciiTheme="majorHAnsi" w:hAnsiTheme="majorHAnsi" w:cstheme="majorHAnsi"/>
            <w:rPrChange w:id="3155" w:author="HAMLILI Fatima zohra" w:date="2022-03-31T15:30:00Z">
              <w:rPr>
                <w:rFonts w:ascii="Bahnschrift" w:hAnsi="Bahnschrift" w:cs="Helvetica"/>
              </w:rPr>
            </w:rPrChange>
          </w:rPr>
          <w:delText>la liste des applications sous formats JSON devrait s’afficher</w:delText>
        </w:r>
      </w:del>
    </w:p>
    <w:p w14:paraId="03BEFBC6" w14:textId="7D443690" w:rsidR="008856C4" w:rsidRPr="005B0899" w:rsidRDefault="008856C4">
      <w:pPr>
        <w:jc w:val="both"/>
        <w:rPr>
          <w:ins w:id="3156" w:author="HAMLILI Fatima zohra" w:date="2021-12-09T14:30:00Z"/>
          <w:rFonts w:asciiTheme="majorHAnsi" w:hAnsiTheme="majorHAnsi" w:cstheme="majorHAnsi"/>
          <w:rPrChange w:id="3157" w:author="HAMLILI Fatima zohra" w:date="2022-03-31T15:30:00Z">
            <w:rPr>
              <w:ins w:id="3158" w:author="HAMLILI Fatima zohra" w:date="2021-12-09T14:30:00Z"/>
              <w:rFonts w:ascii="Bahnschrift" w:hAnsi="Bahnschrift" w:cs="Helvetica"/>
            </w:rPr>
          </w:rPrChange>
        </w:rPr>
        <w:pPrChange w:id="3159" w:author="HAMLILI Fatima zohra" w:date="2021-12-27T10:00:00Z">
          <w:pPr/>
        </w:pPrChange>
      </w:pPr>
    </w:p>
    <w:p w14:paraId="34D00F02" w14:textId="7F39095B" w:rsidR="008856C4" w:rsidRPr="005B0899" w:rsidRDefault="007D729B">
      <w:pPr>
        <w:jc w:val="both"/>
        <w:rPr>
          <w:ins w:id="3160" w:author="HAMLILI Fatima zohra" w:date="2021-12-09T14:30:00Z"/>
          <w:rFonts w:asciiTheme="majorHAnsi" w:hAnsiTheme="majorHAnsi" w:cstheme="majorHAnsi"/>
          <w:rPrChange w:id="3161" w:author="HAMLILI Fatima zohra" w:date="2022-03-31T15:30:00Z">
            <w:rPr>
              <w:ins w:id="3162" w:author="HAMLILI Fatima zohra" w:date="2021-12-09T14:30:00Z"/>
              <w:rFonts w:ascii="Bahnschrift" w:hAnsi="Bahnschrift" w:cs="Helvetica"/>
            </w:rPr>
          </w:rPrChange>
        </w:rPr>
        <w:pPrChange w:id="3163" w:author="HAMLILI Fatima zohra" w:date="2021-12-27T10:00:00Z">
          <w:pPr/>
        </w:pPrChange>
      </w:pPr>
      <w:ins w:id="3164" w:author="HAMLILI Fatima zohra" w:date="2021-12-09T14:30:00Z">
        <w:r w:rsidRPr="005B0899">
          <w:rPr>
            <w:rFonts w:asciiTheme="majorHAnsi" w:hAnsiTheme="majorHAnsi" w:cstheme="majorHAnsi"/>
            <w:rPrChange w:id="3165" w:author="HAMLILI Fatima zohra" w:date="2022-03-31T15:30:00Z">
              <w:rPr>
                <w:rFonts w:ascii="Bahnschrift" w:hAnsi="Bahnschrift" w:cs="Helvetica"/>
              </w:rPr>
            </w:rPrChange>
          </w:rPr>
          <w:t>Résultat : l</w:t>
        </w:r>
      </w:ins>
      <w:ins w:id="3166" w:author="HAMLILI Fatima zohra" w:date="2021-12-09T14:26:00Z">
        <w:r w:rsidR="008856C4" w:rsidRPr="005B0899">
          <w:rPr>
            <w:rFonts w:asciiTheme="majorHAnsi" w:hAnsiTheme="majorHAnsi" w:cstheme="majorHAnsi"/>
            <w:rPrChange w:id="3167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a liste de toutes les application de l’utilisateur </w:t>
        </w:r>
        <w:r w:rsidR="008856C4" w:rsidRPr="005B0899">
          <w:rPr>
            <w:rFonts w:asciiTheme="majorHAnsi" w:hAnsiTheme="majorHAnsi" w:cstheme="majorHAnsi"/>
            <w:rPrChange w:id="3168" w:author="HAMLILI Fatima zohra" w:date="2022-03-31T15:30:00Z">
              <w:rPr>
                <w:rFonts w:ascii="Bahnschrift" w:hAnsi="Bahnschrift" w:cs="Helvetica"/>
              </w:rPr>
            </w:rPrChange>
          </w:rPr>
          <w:fldChar w:fldCharType="begin"/>
        </w:r>
        <w:r w:rsidR="008856C4" w:rsidRPr="005B0899">
          <w:rPr>
            <w:rFonts w:asciiTheme="majorHAnsi" w:hAnsiTheme="majorHAnsi" w:cstheme="majorHAnsi"/>
            <w:rPrChange w:id="3169" w:author="HAMLILI Fatima zohra" w:date="2022-03-31T15:30:00Z">
              <w:rPr>
                <w:rFonts w:ascii="Bahnschrift" w:hAnsi="Bahnschrift" w:cs="Helvetica"/>
              </w:rPr>
            </w:rPrChange>
          </w:rPr>
          <w:instrText xml:space="preserve"> HYPERLINK "mailto:user-1@atakam-technologie.com" </w:instrText>
        </w:r>
        <w:r w:rsidR="008856C4" w:rsidRPr="005B0899">
          <w:rPr>
            <w:rFonts w:asciiTheme="majorHAnsi" w:hAnsiTheme="majorHAnsi" w:cstheme="majorHAnsi"/>
            <w:rPrChange w:id="3170" w:author="HAMLILI Fatima zohra" w:date="2022-03-31T15:30:00Z">
              <w:rPr>
                <w:rFonts w:ascii="Bahnschrift" w:hAnsi="Bahnschrift" w:cs="Helvetica"/>
              </w:rPr>
            </w:rPrChange>
          </w:rPr>
          <w:fldChar w:fldCharType="separate"/>
        </w:r>
        <w:r w:rsidR="008856C4" w:rsidRPr="005B0899">
          <w:rPr>
            <w:rStyle w:val="Hyperlink"/>
            <w:rFonts w:asciiTheme="majorHAnsi" w:hAnsiTheme="majorHAnsi" w:cstheme="majorHAnsi"/>
            <w:rPrChange w:id="3171" w:author="HAMLILI Fatima zohra" w:date="2022-03-31T15:30:00Z">
              <w:rPr>
                <w:rStyle w:val="Hyperlink"/>
                <w:rFonts w:ascii="Bahnschrift" w:hAnsi="Bahnschrift" w:cs="Helvetica"/>
              </w:rPr>
            </w:rPrChange>
          </w:rPr>
          <w:t>user-1@atakam-technologie.com</w:t>
        </w:r>
        <w:r w:rsidR="008856C4" w:rsidRPr="005B0899">
          <w:rPr>
            <w:rFonts w:asciiTheme="majorHAnsi" w:hAnsiTheme="majorHAnsi" w:cstheme="majorHAnsi"/>
            <w:rPrChange w:id="3172" w:author="HAMLILI Fatima zohra" w:date="2022-03-31T15:30:00Z">
              <w:rPr>
                <w:rFonts w:ascii="Bahnschrift" w:hAnsi="Bahnschrift" w:cs="Helvetica"/>
              </w:rPr>
            </w:rPrChange>
          </w:rPr>
          <w:fldChar w:fldCharType="end"/>
        </w:r>
        <w:r w:rsidR="008856C4" w:rsidRPr="005B0899">
          <w:rPr>
            <w:rFonts w:asciiTheme="majorHAnsi" w:hAnsiTheme="majorHAnsi" w:cstheme="majorHAnsi"/>
            <w:rPrChange w:id="3173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devrait s’a</w:t>
        </w:r>
      </w:ins>
      <w:ins w:id="3174" w:author="HAMLILI Fatima zohra" w:date="2021-12-09T14:27:00Z">
        <w:r w:rsidR="008856C4" w:rsidRPr="005B0899">
          <w:rPr>
            <w:rFonts w:asciiTheme="majorHAnsi" w:hAnsiTheme="majorHAnsi" w:cstheme="majorHAnsi"/>
            <w:rPrChange w:id="3175" w:author="HAMLILI Fatima zohra" w:date="2022-03-31T15:30:00Z">
              <w:rPr>
                <w:rFonts w:ascii="Bahnschrift" w:hAnsi="Bahnschrift" w:cs="Helvetica"/>
              </w:rPr>
            </w:rPrChange>
          </w:rPr>
          <w:t>fficher sous format JSON comme illustré sur la figure suivante</w:t>
        </w:r>
      </w:ins>
      <w:ins w:id="3176" w:author="HAMLILI Fatima zohra" w:date="2021-12-09T14:28:00Z">
        <w:r w:rsidR="008856C4" w:rsidRPr="005B0899">
          <w:rPr>
            <w:rFonts w:asciiTheme="majorHAnsi" w:hAnsiTheme="majorHAnsi" w:cstheme="majorHAnsi"/>
            <w:rPrChange w:id="3177" w:author="HAMLILI Fatima zohra" w:date="2022-03-31T15:30:00Z">
              <w:rPr>
                <w:rFonts w:ascii="Bahnschrift" w:hAnsi="Bahnschrift" w:cs="Helvetica"/>
              </w:rPr>
            </w:rPrChange>
          </w:rPr>
          <w:t> :</w:t>
        </w:r>
      </w:ins>
    </w:p>
    <w:p w14:paraId="4A28E484" w14:textId="34DB9469" w:rsidR="007D729B" w:rsidRPr="005B0899" w:rsidRDefault="007D729B">
      <w:pPr>
        <w:jc w:val="both"/>
        <w:rPr>
          <w:ins w:id="3178" w:author="HAMLILI Fatima zohra" w:date="2021-12-09T14:34:00Z"/>
          <w:rFonts w:asciiTheme="majorHAnsi" w:hAnsiTheme="majorHAnsi" w:cstheme="majorHAnsi"/>
          <w:b/>
          <w:bCs/>
          <w:rPrChange w:id="3179" w:author="HAMLILI Fatima zohra" w:date="2022-03-31T15:30:00Z">
            <w:rPr>
              <w:ins w:id="3180" w:author="HAMLILI Fatima zohra" w:date="2021-12-09T14:34:00Z"/>
              <w:rFonts w:ascii="Bahnschrift" w:hAnsi="Bahnschrift" w:cs="Helvetica"/>
              <w:b/>
              <w:bCs/>
            </w:rPr>
          </w:rPrChange>
        </w:rPr>
        <w:pPrChange w:id="3181" w:author="HAMLILI Fatima zohra" w:date="2021-12-27T10:00:00Z">
          <w:pPr/>
        </w:pPrChange>
      </w:pPr>
      <w:ins w:id="3182" w:author="HAMLILI Fatima zohra" w:date="2021-12-09T14:30:00Z">
        <w:r w:rsidRPr="005B0899">
          <w:rPr>
            <w:rFonts w:asciiTheme="majorHAnsi" w:hAnsiTheme="majorHAnsi" w:cstheme="majorHAnsi"/>
            <w:b/>
            <w:bCs/>
            <w:noProof/>
            <w:rPrChange w:id="3183" w:author="HAMLILI Fatima zohra" w:date="2022-03-31T15:30:00Z">
              <w:rPr>
                <w:rFonts w:ascii="Bahnschrift" w:hAnsi="Bahnschrift" w:cs="Helvetica"/>
                <w:b/>
                <w:bCs/>
                <w:noProof/>
              </w:rPr>
            </w:rPrChange>
          </w:rPr>
          <w:drawing>
            <wp:inline distT="0" distB="0" distL="0" distR="0" wp14:anchorId="5E6744C7" wp14:editId="3AC67E07">
              <wp:extent cx="6267450" cy="4502339"/>
              <wp:effectExtent l="19050" t="19050" r="19050" b="12700"/>
              <wp:docPr id="29" name="Picture 6" descr="Text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273AE5A7-0CB9-4451-A95D-0264B84E8CB6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Picture 6" descr="Text&#10;&#10;Description automatically generated">
                        <a:extLst>
                          <a:ext uri="{FF2B5EF4-FFF2-40B4-BE49-F238E27FC236}">
                            <a16:creationId xmlns:a16="http://schemas.microsoft.com/office/drawing/2014/main" id="{273AE5A7-0CB9-4451-A95D-0264B84E8CB6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41"/>
                      <a:srcRect l="17878" t="12386" r="18840" b="6797"/>
                      <a:stretch/>
                    </pic:blipFill>
                    <pic:spPr>
                      <a:xfrm>
                        <a:off x="0" y="0"/>
                        <a:ext cx="6267450" cy="4502339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66D93E55" w14:textId="726871DD" w:rsidR="008470E6" w:rsidRPr="005B0899" w:rsidRDefault="007B6AD5" w:rsidP="007B6AD5">
      <w:pPr>
        <w:pStyle w:val="Heading3"/>
        <w:rPr>
          <w:ins w:id="3184" w:author="HAMLILI Fatima zohra" w:date="2021-12-09T14:34:00Z"/>
          <w:rFonts w:cstheme="majorHAnsi"/>
          <w:rPrChange w:id="3185" w:author="HAMLILI Fatima zohra" w:date="2022-03-31T15:30:00Z">
            <w:rPr>
              <w:ins w:id="3186" w:author="HAMLILI Fatima zohra" w:date="2021-12-09T14:34:00Z"/>
            </w:rPr>
          </w:rPrChange>
        </w:rPr>
        <w:pPrChange w:id="3187" w:author="HAMLILI Fatima zohra" w:date="2022-03-31T15:25:00Z">
          <w:pPr/>
        </w:pPrChange>
      </w:pPr>
      <w:bookmarkStart w:id="3188" w:name="_Toc99633352"/>
      <w:ins w:id="3189" w:author="HAMLILI Fatima zohra" w:date="2022-03-31T15:25:00Z">
        <w:r w:rsidRPr="005B0899">
          <w:rPr>
            <w:rFonts w:cstheme="majorHAnsi"/>
            <w:rPrChange w:id="3190" w:author="HAMLILI Fatima zohra" w:date="2022-03-31T15:30:00Z">
              <w:rPr/>
            </w:rPrChange>
          </w:rPr>
          <w:t>C</w:t>
        </w:r>
      </w:ins>
      <w:ins w:id="3191" w:author="HAMLILI Fatima zohra" w:date="2021-12-09T14:34:00Z">
        <w:r w:rsidR="008470E6" w:rsidRPr="005B0899">
          <w:rPr>
            <w:rFonts w:cstheme="majorHAnsi"/>
            <w:rPrChange w:id="3192" w:author="HAMLILI Fatima zohra" w:date="2022-03-31T15:30:00Z">
              <w:rPr>
                <w:rFonts w:ascii="Bahnschrift" w:hAnsi="Bahnschrift" w:cs="Helvetica"/>
                <w:b/>
                <w:bCs/>
              </w:rPr>
            </w:rPrChange>
          </w:rPr>
          <w:t>réer une nouvelle application</w:t>
        </w:r>
        <w:bookmarkEnd w:id="3188"/>
      </w:ins>
    </w:p>
    <w:p w14:paraId="28CDD848" w14:textId="6AA7A1A0" w:rsidR="008470E6" w:rsidRPr="005B0899" w:rsidRDefault="000446DC">
      <w:pPr>
        <w:jc w:val="both"/>
        <w:rPr>
          <w:ins w:id="3193" w:author="HAMLILI Fatima zohra" w:date="2021-12-09T14:42:00Z"/>
          <w:rFonts w:asciiTheme="majorHAnsi" w:hAnsiTheme="majorHAnsi" w:cstheme="majorHAnsi"/>
          <w:rPrChange w:id="3194" w:author="HAMLILI Fatima zohra" w:date="2022-03-31T15:30:00Z">
            <w:rPr>
              <w:ins w:id="3195" w:author="HAMLILI Fatima zohra" w:date="2021-12-09T14:42:00Z"/>
              <w:rFonts w:ascii="Bahnschrift" w:hAnsi="Bahnschrift" w:cs="Helvetica"/>
            </w:rPr>
          </w:rPrChange>
        </w:rPr>
        <w:pPrChange w:id="3196" w:author="HAMLILI Fatima zohra" w:date="2021-12-27T10:00:00Z">
          <w:pPr/>
        </w:pPrChange>
      </w:pPr>
      <w:ins w:id="3197" w:author="HAMLILI Fatima zohra" w:date="2021-12-09T14:35:00Z">
        <w:r w:rsidRPr="005B0899">
          <w:rPr>
            <w:rFonts w:asciiTheme="majorHAnsi" w:hAnsiTheme="majorHAnsi" w:cstheme="majorHAnsi"/>
            <w:rPrChange w:id="3198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Opération : </w:t>
        </w:r>
      </w:ins>
      <w:ins w:id="3199" w:author="HAMLILI Fatima zohra" w:date="2021-12-09T14:40:00Z">
        <w:r w:rsidR="002B0168" w:rsidRPr="005B0899">
          <w:rPr>
            <w:rFonts w:asciiTheme="majorHAnsi" w:hAnsiTheme="majorHAnsi" w:cstheme="majorHAnsi"/>
            <w:rPrChange w:id="3200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rendez-vous dans un premier temps sur l’onglet </w:t>
        </w:r>
      </w:ins>
      <w:proofErr w:type="spellStart"/>
      <w:ins w:id="3201" w:author="HAMLILI Fatima zohra" w:date="2021-12-09T14:41:00Z">
        <w:r w:rsidR="002B0168" w:rsidRPr="005B0899">
          <w:rPr>
            <w:rFonts w:asciiTheme="majorHAnsi" w:hAnsiTheme="majorHAnsi" w:cstheme="majorHAnsi"/>
            <w:rPrChange w:id="3202" w:author="HAMLILI Fatima zohra" w:date="2022-03-31T15:30:00Z">
              <w:rPr>
                <w:rFonts w:ascii="Bahnschrift" w:hAnsi="Bahnschrift" w:cs="Helvetica"/>
              </w:rPr>
            </w:rPrChange>
          </w:rPr>
          <w:t>A</w:t>
        </w:r>
      </w:ins>
      <w:ins w:id="3203" w:author="HAMLILI Fatima zohra" w:date="2021-12-09T14:40:00Z">
        <w:r w:rsidR="002B0168" w:rsidRPr="005B0899">
          <w:rPr>
            <w:rFonts w:asciiTheme="majorHAnsi" w:hAnsiTheme="majorHAnsi" w:cstheme="majorHAnsi"/>
            <w:rPrChange w:id="3204" w:author="HAMLILI Fatima zohra" w:date="2022-03-31T15:30:00Z">
              <w:rPr>
                <w:rFonts w:ascii="Bahnschrift" w:hAnsi="Bahnschrift" w:cs="Helvetica"/>
              </w:rPr>
            </w:rPrChange>
          </w:rPr>
          <w:t>ccount</w:t>
        </w:r>
        <w:proofErr w:type="spellEnd"/>
        <w:r w:rsidR="002B0168" w:rsidRPr="005B0899">
          <w:rPr>
            <w:rFonts w:asciiTheme="majorHAnsi" w:hAnsiTheme="majorHAnsi" w:cstheme="majorHAnsi"/>
            <w:rPrChange w:id="3205" w:author="HAMLILI Fatima zohra" w:date="2022-03-31T15:30:00Z">
              <w:rPr>
                <w:rFonts w:ascii="Bahnschrift" w:hAnsi="Bahnschrift" w:cs="Helvetica"/>
              </w:rPr>
            </w:rPrChange>
          </w:rPr>
          <w:t>/</w:t>
        </w:r>
        <w:proofErr w:type="spellStart"/>
        <w:r w:rsidR="002B0168" w:rsidRPr="005B0899">
          <w:rPr>
            <w:rFonts w:asciiTheme="majorHAnsi" w:hAnsiTheme="majorHAnsi" w:cstheme="majorHAnsi"/>
            <w:rPrChange w:id="3206" w:author="HAMLILI Fatima zohra" w:date="2022-03-31T15:30:00Z">
              <w:rPr>
                <w:rFonts w:ascii="Bahnschrift" w:hAnsi="Bahnschrift" w:cs="Helvetica"/>
              </w:rPr>
            </w:rPrChange>
          </w:rPr>
          <w:t>Get</w:t>
        </w:r>
      </w:ins>
      <w:proofErr w:type="spellEnd"/>
      <w:ins w:id="3207" w:author="HAMLILI Fatima zohra" w:date="2021-12-09T14:41:00Z">
        <w:r w:rsidR="002B0168" w:rsidRPr="005B0899">
          <w:rPr>
            <w:rFonts w:asciiTheme="majorHAnsi" w:hAnsiTheme="majorHAnsi" w:cstheme="majorHAnsi"/>
            <w:rPrChange w:id="3208" w:author="HAMLILI Fatima zohra" w:date="2022-03-31T15:30:00Z">
              <w:rPr>
                <w:rFonts w:ascii="Bahnschrift" w:hAnsi="Bahnschrift" w:cs="Helvetica"/>
              </w:rPr>
            </w:rPrChange>
          </w:rPr>
          <w:t>/</w:t>
        </w:r>
        <w:proofErr w:type="spellStart"/>
        <w:r w:rsidR="002B0168" w:rsidRPr="005B0899">
          <w:rPr>
            <w:rFonts w:asciiTheme="majorHAnsi" w:hAnsiTheme="majorHAnsi" w:cstheme="majorHAnsi"/>
            <w:rPrChange w:id="3209" w:author="HAMLILI Fatima zohra" w:date="2022-03-31T15:30:00Z">
              <w:rPr>
                <w:rFonts w:ascii="Bahnschrift" w:hAnsi="Bahnschrift" w:cs="Helvetica"/>
              </w:rPr>
            </w:rPrChange>
          </w:rPr>
          <w:t>account</w:t>
        </w:r>
        <w:proofErr w:type="spellEnd"/>
        <w:r w:rsidR="002B0168" w:rsidRPr="005B0899">
          <w:rPr>
            <w:rFonts w:asciiTheme="majorHAnsi" w:hAnsiTheme="majorHAnsi" w:cstheme="majorHAnsi"/>
            <w:rPrChange w:id="3210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et cliquer sur </w:t>
        </w:r>
        <w:proofErr w:type="spellStart"/>
        <w:r w:rsidR="002B0168" w:rsidRPr="005B0899">
          <w:rPr>
            <w:rFonts w:asciiTheme="majorHAnsi" w:hAnsiTheme="majorHAnsi" w:cstheme="majorHAnsi"/>
            <w:rPrChange w:id="3211" w:author="HAMLILI Fatima zohra" w:date="2022-03-31T15:30:00Z">
              <w:rPr>
                <w:rFonts w:ascii="Bahnschrift" w:hAnsi="Bahnschrift" w:cs="Helvetica"/>
              </w:rPr>
            </w:rPrChange>
          </w:rPr>
          <w:t>try</w:t>
        </w:r>
        <w:proofErr w:type="spellEnd"/>
        <w:r w:rsidR="002B0168" w:rsidRPr="005B0899">
          <w:rPr>
            <w:rFonts w:asciiTheme="majorHAnsi" w:hAnsiTheme="majorHAnsi" w:cstheme="majorHAnsi"/>
            <w:rPrChange w:id="3212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</w:t>
        </w:r>
        <w:proofErr w:type="spellStart"/>
        <w:r w:rsidR="002B0168" w:rsidRPr="005B0899">
          <w:rPr>
            <w:rFonts w:asciiTheme="majorHAnsi" w:hAnsiTheme="majorHAnsi" w:cstheme="majorHAnsi"/>
            <w:rPrChange w:id="3213" w:author="HAMLILI Fatima zohra" w:date="2022-03-31T15:30:00Z">
              <w:rPr>
                <w:rFonts w:ascii="Bahnschrift" w:hAnsi="Bahnschrift" w:cs="Helvetica"/>
              </w:rPr>
            </w:rPrChange>
          </w:rPr>
          <w:t>it</w:t>
        </w:r>
        <w:proofErr w:type="spellEnd"/>
        <w:r w:rsidR="002B0168" w:rsidRPr="005B0899">
          <w:rPr>
            <w:rFonts w:asciiTheme="majorHAnsi" w:hAnsiTheme="majorHAnsi" w:cstheme="majorHAnsi"/>
            <w:rPrChange w:id="3214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out et récupérer le « id » comme indiqué dans la figure suivan</w:t>
        </w:r>
      </w:ins>
      <w:ins w:id="3215" w:author="HAMLILI Fatima zohra" w:date="2021-12-09T14:42:00Z">
        <w:r w:rsidR="002B0168" w:rsidRPr="005B0899">
          <w:rPr>
            <w:rFonts w:asciiTheme="majorHAnsi" w:hAnsiTheme="majorHAnsi" w:cstheme="majorHAnsi"/>
            <w:rPrChange w:id="3216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te. </w:t>
        </w:r>
      </w:ins>
    </w:p>
    <w:p w14:paraId="3BF06472" w14:textId="49199D64" w:rsidR="002B0168" w:rsidRPr="005B0899" w:rsidRDefault="002B0168">
      <w:pPr>
        <w:jc w:val="both"/>
        <w:rPr>
          <w:ins w:id="3217" w:author="HAMLILI Fatima zohra" w:date="2021-12-09T14:42:00Z"/>
          <w:rFonts w:asciiTheme="majorHAnsi" w:hAnsiTheme="majorHAnsi" w:cstheme="majorHAnsi"/>
          <w:rPrChange w:id="3218" w:author="HAMLILI Fatima zohra" w:date="2022-03-31T15:30:00Z">
            <w:rPr>
              <w:ins w:id="3219" w:author="HAMLILI Fatima zohra" w:date="2021-12-09T14:42:00Z"/>
              <w:rFonts w:ascii="Bahnschrift" w:hAnsi="Bahnschrift" w:cs="Helvetica"/>
            </w:rPr>
          </w:rPrChange>
        </w:rPr>
        <w:pPrChange w:id="3220" w:author="HAMLILI Fatima zohra" w:date="2021-12-27T10:00:00Z">
          <w:pPr/>
        </w:pPrChange>
      </w:pPr>
      <w:ins w:id="3221" w:author="HAMLILI Fatima zohra" w:date="2021-12-09T14:42:00Z">
        <w:r w:rsidRPr="005B0899">
          <w:rPr>
            <w:rFonts w:asciiTheme="majorHAnsi" w:hAnsiTheme="majorHAnsi" w:cstheme="majorHAnsi"/>
            <w:noProof/>
            <w:rPrChange w:id="3222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49930B86" wp14:editId="480CD297">
              <wp:extent cx="6645910" cy="3943350"/>
              <wp:effectExtent l="0" t="0" r="2540" b="0"/>
              <wp:docPr id="30" name="Picture 18" descr="Graphical user interface, text, application, email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513D9347-5F0E-4021-840E-0D38E53839E7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0" name="Picture 18" descr="Graphical user interface, text, application, email&#10;&#10;Description automatically generated">
                        <a:extLst>
                          <a:ext uri="{FF2B5EF4-FFF2-40B4-BE49-F238E27FC236}">
                            <a16:creationId xmlns:a16="http://schemas.microsoft.com/office/drawing/2014/main" id="{513D9347-5F0E-4021-840E-0D38E53839E7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4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9433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7473816" w14:textId="562A4CC3" w:rsidR="002B0168" w:rsidRPr="005B0899" w:rsidRDefault="002B0168">
      <w:pPr>
        <w:jc w:val="both"/>
        <w:rPr>
          <w:ins w:id="3223" w:author="HAMLILI Fatima zohra" w:date="2021-12-09T14:43:00Z"/>
          <w:rFonts w:asciiTheme="majorHAnsi" w:hAnsiTheme="majorHAnsi" w:cstheme="majorHAnsi"/>
          <w:rPrChange w:id="3224" w:author="HAMLILI Fatima zohra" w:date="2022-03-31T15:30:00Z">
            <w:rPr>
              <w:ins w:id="3225" w:author="HAMLILI Fatima zohra" w:date="2021-12-09T14:43:00Z"/>
              <w:rFonts w:ascii="Bahnschrift" w:hAnsi="Bahnschrift" w:cs="Helvetica"/>
            </w:rPr>
          </w:rPrChange>
        </w:rPr>
        <w:pPrChange w:id="3226" w:author="HAMLILI Fatima zohra" w:date="2021-12-27T10:00:00Z">
          <w:pPr/>
        </w:pPrChange>
      </w:pPr>
      <w:ins w:id="3227" w:author="HAMLILI Fatima zohra" w:date="2021-12-09T14:42:00Z">
        <w:r w:rsidRPr="005B0899">
          <w:rPr>
            <w:rFonts w:asciiTheme="majorHAnsi" w:hAnsiTheme="majorHAnsi" w:cstheme="majorHAnsi"/>
            <w:rPrChange w:id="3228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Ensuite revenir sur App/Post/Apps, </w:t>
        </w:r>
      </w:ins>
      <w:ins w:id="3229" w:author="HAMLILI Fatima zohra" w:date="2021-12-09T14:43:00Z">
        <w:r w:rsidRPr="005B0899">
          <w:rPr>
            <w:rFonts w:asciiTheme="majorHAnsi" w:hAnsiTheme="majorHAnsi" w:cstheme="majorHAnsi"/>
            <w:rPrChange w:id="3230" w:author="HAMLILI Fatima zohra" w:date="2022-03-31T15:30:00Z">
              <w:rPr>
                <w:rFonts w:ascii="Bahnschrift" w:hAnsi="Bahnschrift" w:cs="Helvetica"/>
              </w:rPr>
            </w:rPrChange>
          </w:rPr>
          <w:t>dans la fenêtre qui s’affiche, coller le texte suivant dans le champ de texte « Body » pour créer tenter de créer une nouvelle application appelé</w:t>
        </w:r>
      </w:ins>
      <w:ins w:id="3231" w:author="HAMLILI Fatima zohra" w:date="2021-12-09T14:44:00Z">
        <w:r w:rsidRPr="005B0899">
          <w:rPr>
            <w:rFonts w:asciiTheme="majorHAnsi" w:hAnsiTheme="majorHAnsi" w:cstheme="majorHAnsi"/>
            <w:rPrChange w:id="3232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e </w:t>
        </w:r>
        <w:proofErr w:type="spellStart"/>
        <w:r w:rsidRPr="005B0899">
          <w:rPr>
            <w:rFonts w:asciiTheme="majorHAnsi" w:hAnsiTheme="majorHAnsi" w:cstheme="majorHAnsi"/>
            <w:rPrChange w:id="3233" w:author="HAMLILI Fatima zohra" w:date="2022-03-31T15:30:00Z">
              <w:rPr>
                <w:rFonts w:ascii="Bahnschrift" w:hAnsi="Bahnschrift" w:cs="Helvetica"/>
              </w:rPr>
            </w:rPrChange>
          </w:rPr>
          <w:t>new_app</w:t>
        </w:r>
        <w:proofErr w:type="spellEnd"/>
        <w:r w:rsidRPr="005B0899">
          <w:rPr>
            <w:rFonts w:asciiTheme="majorHAnsi" w:hAnsiTheme="majorHAnsi" w:cstheme="majorHAnsi"/>
            <w:rPrChange w:id="3234" w:author="HAMLILI Fatima zohra" w:date="2022-03-31T15:30:00Z">
              <w:rPr>
                <w:rFonts w:ascii="Bahnschrift" w:hAnsi="Bahnschrift" w:cs="Helvetica"/>
              </w:rPr>
            </w:rPrChange>
          </w:rPr>
          <w:t> puis clique</w:t>
        </w:r>
        <w:r w:rsidR="00EB4147" w:rsidRPr="005B0899">
          <w:rPr>
            <w:rFonts w:asciiTheme="majorHAnsi" w:hAnsiTheme="majorHAnsi" w:cstheme="majorHAnsi"/>
            <w:rPrChange w:id="3235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r sur </w:t>
        </w:r>
        <w:proofErr w:type="spellStart"/>
        <w:r w:rsidR="00EB4147" w:rsidRPr="005B0899">
          <w:rPr>
            <w:rFonts w:asciiTheme="majorHAnsi" w:hAnsiTheme="majorHAnsi" w:cstheme="majorHAnsi"/>
            <w:i/>
            <w:iCs/>
            <w:rPrChange w:id="3236" w:author="HAMLILI Fatima zohra" w:date="2022-03-31T15:30:00Z">
              <w:rPr>
                <w:rFonts w:ascii="Bahnschrift" w:hAnsi="Bahnschrift" w:cs="Helvetica"/>
              </w:rPr>
            </w:rPrChange>
          </w:rPr>
          <w:t>try</w:t>
        </w:r>
        <w:proofErr w:type="spellEnd"/>
        <w:r w:rsidR="00EB4147" w:rsidRPr="005B0899">
          <w:rPr>
            <w:rFonts w:asciiTheme="majorHAnsi" w:hAnsiTheme="majorHAnsi" w:cstheme="majorHAnsi"/>
            <w:i/>
            <w:iCs/>
            <w:rPrChange w:id="3237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</w:t>
        </w:r>
        <w:proofErr w:type="spellStart"/>
        <w:r w:rsidR="00EB4147" w:rsidRPr="005B0899">
          <w:rPr>
            <w:rFonts w:asciiTheme="majorHAnsi" w:hAnsiTheme="majorHAnsi" w:cstheme="majorHAnsi"/>
            <w:i/>
            <w:iCs/>
            <w:rPrChange w:id="3238" w:author="HAMLILI Fatima zohra" w:date="2022-03-31T15:30:00Z">
              <w:rPr>
                <w:rFonts w:ascii="Bahnschrift" w:hAnsi="Bahnschrift" w:cs="Helvetica"/>
              </w:rPr>
            </w:rPrChange>
          </w:rPr>
          <w:t>it</w:t>
        </w:r>
        <w:proofErr w:type="spellEnd"/>
        <w:r w:rsidR="00EB4147" w:rsidRPr="005B0899">
          <w:rPr>
            <w:rFonts w:asciiTheme="majorHAnsi" w:hAnsiTheme="majorHAnsi" w:cstheme="majorHAnsi"/>
            <w:i/>
            <w:iCs/>
            <w:rPrChange w:id="3239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out</w:t>
        </w:r>
        <w:r w:rsidR="00EB4147" w:rsidRPr="005B0899">
          <w:rPr>
            <w:rFonts w:asciiTheme="majorHAnsi" w:hAnsiTheme="majorHAnsi" w:cstheme="majorHAnsi"/>
            <w:i/>
            <w:iCs/>
            <w:rPrChange w:id="3240" w:author="HAMLILI Fatima zohra" w:date="2022-03-31T15:30:00Z">
              <w:rPr>
                <w:rFonts w:ascii="Bahnschrift" w:hAnsi="Bahnschrift" w:cs="Helvetica"/>
                <w:i/>
                <w:iCs/>
              </w:rPr>
            </w:rPrChange>
          </w:rPr>
          <w:t> :</w:t>
        </w:r>
      </w:ins>
    </w:p>
    <w:p w14:paraId="7B613301" w14:textId="67C7CE6E" w:rsidR="002B0168" w:rsidRPr="005B0899" w:rsidRDefault="002B0168">
      <w:pPr>
        <w:jc w:val="both"/>
        <w:rPr>
          <w:ins w:id="3241" w:author="HAMLILI Fatima zohra" w:date="2021-12-09T14:43:00Z"/>
          <w:rFonts w:asciiTheme="majorHAnsi" w:hAnsiTheme="majorHAnsi" w:cstheme="majorHAnsi"/>
          <w:lang w:val="en-US"/>
          <w:rPrChange w:id="3242" w:author="HAMLILI Fatima zohra" w:date="2022-03-31T15:30:00Z">
            <w:rPr>
              <w:ins w:id="3243" w:author="HAMLILI Fatima zohra" w:date="2021-12-09T14:43:00Z"/>
              <w:rFonts w:ascii="Bahnschrift" w:hAnsi="Bahnschrift" w:cs="Helvetica"/>
            </w:rPr>
          </w:rPrChange>
        </w:rPr>
        <w:pPrChange w:id="3244" w:author="HAMLILI Fatima zohra" w:date="2021-12-27T10:00:00Z">
          <w:pPr/>
        </w:pPrChange>
      </w:pPr>
      <w:ins w:id="3245" w:author="HAMLILI Fatima zohra" w:date="2021-12-09T14:43:00Z">
        <w:r w:rsidRPr="005B0899">
          <w:rPr>
            <w:rFonts w:asciiTheme="majorHAnsi" w:hAnsiTheme="majorHAnsi" w:cstheme="majorHAnsi"/>
            <w:lang w:val="en-US"/>
            <w:rPrChange w:id="3246" w:author="HAMLILI Fatima zohra" w:date="2022-03-31T15:30:00Z">
              <w:rPr>
                <w:rFonts w:ascii="Bahnschrift" w:hAnsi="Bahnschrift" w:cs="Helvetica"/>
              </w:rPr>
            </w:rPrChange>
          </w:rPr>
          <w:t>{</w:t>
        </w:r>
      </w:ins>
    </w:p>
    <w:p w14:paraId="5AEE9A15" w14:textId="77777777" w:rsidR="002B0168" w:rsidRPr="005B0899" w:rsidRDefault="002B0168">
      <w:pPr>
        <w:jc w:val="both"/>
        <w:rPr>
          <w:ins w:id="3247" w:author="HAMLILI Fatima zohra" w:date="2021-12-09T14:43:00Z"/>
          <w:rFonts w:asciiTheme="majorHAnsi" w:hAnsiTheme="majorHAnsi" w:cstheme="majorHAnsi"/>
          <w:lang w:val="en-US"/>
          <w:rPrChange w:id="3248" w:author="HAMLILI Fatima zohra" w:date="2022-03-31T15:30:00Z">
            <w:rPr>
              <w:ins w:id="3249" w:author="HAMLILI Fatima zohra" w:date="2021-12-09T14:43:00Z"/>
              <w:rFonts w:ascii="Bahnschrift" w:hAnsi="Bahnschrift" w:cs="Helvetica"/>
            </w:rPr>
          </w:rPrChange>
        </w:rPr>
        <w:pPrChange w:id="3250" w:author="HAMLILI Fatima zohra" w:date="2021-12-27T10:00:00Z">
          <w:pPr/>
        </w:pPrChange>
      </w:pPr>
      <w:ins w:id="3251" w:author="HAMLILI Fatima zohra" w:date="2021-12-09T14:43:00Z">
        <w:r w:rsidRPr="005B0899">
          <w:rPr>
            <w:rFonts w:asciiTheme="majorHAnsi" w:hAnsiTheme="majorHAnsi" w:cstheme="majorHAnsi"/>
            <w:lang w:val="en-US"/>
            <w:rPrChange w:id="3252" w:author="HAMLILI Fatima zohra" w:date="2022-03-31T15:30:00Z">
              <w:rPr>
                <w:rFonts w:ascii="Bahnschrift" w:hAnsi="Bahnschrift" w:cs="Helvetica"/>
              </w:rPr>
            </w:rPrChange>
          </w:rPr>
          <w:t>"</w:t>
        </w:r>
        <w:proofErr w:type="spellStart"/>
        <w:r w:rsidRPr="005B0899">
          <w:rPr>
            <w:rFonts w:asciiTheme="majorHAnsi" w:hAnsiTheme="majorHAnsi" w:cstheme="majorHAnsi"/>
            <w:lang w:val="en-US"/>
            <w:rPrChange w:id="3253" w:author="HAMLILI Fatima zohra" w:date="2022-03-31T15:30:00Z">
              <w:rPr>
                <w:rFonts w:ascii="Bahnschrift" w:hAnsi="Bahnschrift" w:cs="Helvetica"/>
              </w:rPr>
            </w:rPrChange>
          </w:rPr>
          <w:t>account_id</w:t>
        </w:r>
        <w:proofErr w:type="spellEnd"/>
        <w:r w:rsidRPr="005B0899">
          <w:rPr>
            <w:rFonts w:asciiTheme="majorHAnsi" w:hAnsiTheme="majorHAnsi" w:cstheme="majorHAnsi"/>
            <w:lang w:val="en-US"/>
            <w:rPrChange w:id="3254" w:author="HAMLILI Fatima zohra" w:date="2022-03-31T15:30:00Z">
              <w:rPr>
                <w:rFonts w:ascii="Bahnschrift" w:hAnsi="Bahnschrift" w:cs="Helvetica"/>
              </w:rPr>
            </w:rPrChange>
          </w:rPr>
          <w:t>" : "db90f8ec-2a55-4fb8-977a-a6f84f7dbcb4",</w:t>
        </w:r>
      </w:ins>
    </w:p>
    <w:p w14:paraId="0E9A070D" w14:textId="77777777" w:rsidR="002B0168" w:rsidRPr="005B0899" w:rsidRDefault="002B0168">
      <w:pPr>
        <w:jc w:val="both"/>
        <w:rPr>
          <w:ins w:id="3255" w:author="HAMLILI Fatima zohra" w:date="2021-12-09T14:43:00Z"/>
          <w:rFonts w:asciiTheme="majorHAnsi" w:hAnsiTheme="majorHAnsi" w:cstheme="majorHAnsi"/>
          <w:rPrChange w:id="3256" w:author="HAMLILI Fatima zohra" w:date="2022-03-31T15:30:00Z">
            <w:rPr>
              <w:ins w:id="3257" w:author="HAMLILI Fatima zohra" w:date="2021-12-09T14:43:00Z"/>
              <w:rFonts w:ascii="Bahnschrift" w:hAnsi="Bahnschrift" w:cs="Helvetica"/>
            </w:rPr>
          </w:rPrChange>
        </w:rPr>
        <w:pPrChange w:id="3258" w:author="HAMLILI Fatima zohra" w:date="2021-12-27T10:00:00Z">
          <w:pPr/>
        </w:pPrChange>
      </w:pPr>
      <w:ins w:id="3259" w:author="HAMLILI Fatima zohra" w:date="2021-12-09T14:43:00Z">
        <w:r w:rsidRPr="005B0899">
          <w:rPr>
            <w:rFonts w:asciiTheme="majorHAnsi" w:hAnsiTheme="majorHAnsi" w:cstheme="majorHAnsi"/>
            <w:rPrChange w:id="3260" w:author="HAMLILI Fatima zohra" w:date="2022-03-31T15:30:00Z">
              <w:rPr>
                <w:rFonts w:ascii="Bahnschrift" w:hAnsi="Bahnschrift" w:cs="Helvetica"/>
              </w:rPr>
            </w:rPrChange>
          </w:rPr>
          <w:t>"</w:t>
        </w:r>
        <w:proofErr w:type="spellStart"/>
        <w:r w:rsidRPr="005B0899">
          <w:rPr>
            <w:rFonts w:asciiTheme="majorHAnsi" w:hAnsiTheme="majorHAnsi" w:cstheme="majorHAnsi"/>
            <w:rPrChange w:id="3261" w:author="HAMLILI Fatima zohra" w:date="2022-03-31T15:30:00Z">
              <w:rPr>
                <w:rFonts w:ascii="Bahnschrift" w:hAnsi="Bahnschrift" w:cs="Helvetica"/>
              </w:rPr>
            </w:rPrChange>
          </w:rPr>
          <w:t>name</w:t>
        </w:r>
        <w:proofErr w:type="spellEnd"/>
        <w:r w:rsidRPr="005B0899">
          <w:rPr>
            <w:rFonts w:asciiTheme="majorHAnsi" w:hAnsiTheme="majorHAnsi" w:cstheme="majorHAnsi"/>
            <w:rPrChange w:id="3262" w:author="HAMLILI Fatima zohra" w:date="2022-03-31T15:30:00Z">
              <w:rPr>
                <w:rFonts w:ascii="Bahnschrift" w:hAnsi="Bahnschrift" w:cs="Helvetica"/>
              </w:rPr>
            </w:rPrChange>
          </w:rPr>
          <w:t>" : "</w:t>
        </w:r>
        <w:proofErr w:type="spellStart"/>
        <w:r w:rsidRPr="005B0899">
          <w:rPr>
            <w:rFonts w:asciiTheme="majorHAnsi" w:hAnsiTheme="majorHAnsi" w:cstheme="majorHAnsi"/>
            <w:rPrChange w:id="3263" w:author="HAMLILI Fatima zohra" w:date="2022-03-31T15:30:00Z">
              <w:rPr>
                <w:rFonts w:ascii="Bahnschrift" w:hAnsi="Bahnschrift" w:cs="Helvetica"/>
              </w:rPr>
            </w:rPrChange>
          </w:rPr>
          <w:t>new_app</w:t>
        </w:r>
        <w:proofErr w:type="spellEnd"/>
        <w:r w:rsidRPr="005B0899">
          <w:rPr>
            <w:rFonts w:asciiTheme="majorHAnsi" w:hAnsiTheme="majorHAnsi" w:cstheme="majorHAnsi"/>
            <w:rPrChange w:id="3264" w:author="HAMLILI Fatima zohra" w:date="2022-03-31T15:30:00Z">
              <w:rPr>
                <w:rFonts w:ascii="Bahnschrift" w:hAnsi="Bahnschrift" w:cs="Helvetica"/>
              </w:rPr>
            </w:rPrChange>
          </w:rPr>
          <w:t>"</w:t>
        </w:r>
      </w:ins>
    </w:p>
    <w:p w14:paraId="0B7DFF3F" w14:textId="1D8D2952" w:rsidR="002B0168" w:rsidRPr="005B0899" w:rsidRDefault="002B0168">
      <w:pPr>
        <w:jc w:val="both"/>
        <w:rPr>
          <w:ins w:id="3265" w:author="HAMLILI Fatima zohra" w:date="2021-12-09T14:46:00Z"/>
          <w:rFonts w:asciiTheme="majorHAnsi" w:hAnsiTheme="majorHAnsi" w:cstheme="majorHAnsi"/>
          <w:rPrChange w:id="3266" w:author="HAMLILI Fatima zohra" w:date="2022-03-31T15:30:00Z">
            <w:rPr>
              <w:ins w:id="3267" w:author="HAMLILI Fatima zohra" w:date="2021-12-09T14:46:00Z"/>
              <w:rFonts w:ascii="Bahnschrift" w:hAnsi="Bahnschrift" w:cs="Helvetica"/>
            </w:rPr>
          </w:rPrChange>
        </w:rPr>
        <w:pPrChange w:id="3268" w:author="HAMLILI Fatima zohra" w:date="2021-12-27T10:00:00Z">
          <w:pPr/>
        </w:pPrChange>
      </w:pPr>
      <w:ins w:id="3269" w:author="HAMLILI Fatima zohra" w:date="2021-12-09T14:43:00Z">
        <w:r w:rsidRPr="005B0899">
          <w:rPr>
            <w:rFonts w:asciiTheme="majorHAnsi" w:hAnsiTheme="majorHAnsi" w:cstheme="majorHAnsi"/>
            <w:rPrChange w:id="3270" w:author="HAMLILI Fatima zohra" w:date="2022-03-31T15:30:00Z">
              <w:rPr>
                <w:rFonts w:ascii="Bahnschrift" w:hAnsi="Bahnschrift" w:cs="Helvetica"/>
              </w:rPr>
            </w:rPrChange>
          </w:rPr>
          <w:t>}</w:t>
        </w:r>
      </w:ins>
    </w:p>
    <w:p w14:paraId="4B76E1BD" w14:textId="5E0A869B" w:rsidR="00EB4147" w:rsidRPr="005B0899" w:rsidRDefault="00EB4147">
      <w:pPr>
        <w:jc w:val="both"/>
        <w:rPr>
          <w:ins w:id="3271" w:author="HAMLILI Fatima zohra" w:date="2021-12-09T14:46:00Z"/>
          <w:rFonts w:asciiTheme="majorHAnsi" w:hAnsiTheme="majorHAnsi" w:cstheme="majorHAnsi"/>
          <w:rPrChange w:id="3272" w:author="HAMLILI Fatima zohra" w:date="2022-03-31T15:30:00Z">
            <w:rPr>
              <w:ins w:id="3273" w:author="HAMLILI Fatima zohra" w:date="2021-12-09T14:46:00Z"/>
              <w:rFonts w:ascii="Bahnschrift" w:hAnsi="Bahnschrift" w:cs="Helvetica"/>
            </w:rPr>
          </w:rPrChange>
        </w:rPr>
        <w:pPrChange w:id="3274" w:author="HAMLILI Fatima zohra" w:date="2021-12-27T10:00:00Z">
          <w:pPr/>
        </w:pPrChange>
      </w:pPr>
      <w:ins w:id="3275" w:author="HAMLILI Fatima zohra" w:date="2021-12-09T14:46:00Z">
        <w:r w:rsidRPr="005B0899">
          <w:rPr>
            <w:rFonts w:asciiTheme="majorHAnsi" w:hAnsiTheme="majorHAnsi" w:cstheme="majorHAnsi"/>
            <w:rPrChange w:id="3276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Résultat : vous devez obtenir le résultat suivant </w:t>
        </w:r>
      </w:ins>
    </w:p>
    <w:p w14:paraId="54DACC30" w14:textId="5372956E" w:rsidR="00EB4147" w:rsidRPr="005B0899" w:rsidRDefault="00EB4147">
      <w:pPr>
        <w:jc w:val="both"/>
        <w:rPr>
          <w:ins w:id="3277" w:author="HAMLILI Fatima zohra" w:date="2021-12-09T14:47:00Z"/>
          <w:rFonts w:asciiTheme="majorHAnsi" w:hAnsiTheme="majorHAnsi" w:cstheme="majorHAnsi"/>
          <w:rPrChange w:id="3278" w:author="HAMLILI Fatima zohra" w:date="2022-03-31T15:30:00Z">
            <w:rPr>
              <w:ins w:id="3279" w:author="HAMLILI Fatima zohra" w:date="2021-12-09T14:47:00Z"/>
              <w:rFonts w:ascii="Bahnschrift" w:hAnsi="Bahnschrift" w:cs="Helvetica"/>
            </w:rPr>
          </w:rPrChange>
        </w:rPr>
        <w:pPrChange w:id="3280" w:author="HAMLILI Fatima zohra" w:date="2021-12-27T10:00:00Z">
          <w:pPr/>
        </w:pPrChange>
      </w:pPr>
      <w:ins w:id="3281" w:author="HAMLILI Fatima zohra" w:date="2021-12-09T14:47:00Z">
        <w:r w:rsidRPr="005B0899">
          <w:rPr>
            <w:rFonts w:asciiTheme="majorHAnsi" w:hAnsiTheme="majorHAnsi" w:cstheme="majorHAnsi"/>
            <w:noProof/>
            <w:rPrChange w:id="3282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323F3F3E" wp14:editId="579DB1A6">
              <wp:extent cx="6645910" cy="3740150"/>
              <wp:effectExtent l="0" t="0" r="2540" b="0"/>
              <wp:docPr id="31" name="Picture 30" descr="Graphical user interface, text, application, email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288900DD-2659-4258-9D06-5393750DF59A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1" name="Picture 30" descr="Graphical user interface, text, application, email&#10;&#10;Description automatically generated">
                        <a:extLst>
                          <a:ext uri="{FF2B5EF4-FFF2-40B4-BE49-F238E27FC236}">
                            <a16:creationId xmlns:a16="http://schemas.microsoft.com/office/drawing/2014/main" id="{288900DD-2659-4258-9D06-5393750DF59A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4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7401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A708B66" w14:textId="201D84A9" w:rsidR="00EB4147" w:rsidRPr="005B0899" w:rsidRDefault="00EB4147">
      <w:pPr>
        <w:jc w:val="both"/>
        <w:rPr>
          <w:ins w:id="3283" w:author="HAMLILI Fatima zohra" w:date="2021-12-09T14:51:00Z"/>
          <w:rFonts w:asciiTheme="majorHAnsi" w:hAnsiTheme="majorHAnsi" w:cstheme="majorHAnsi"/>
          <w:rPrChange w:id="3284" w:author="HAMLILI Fatima zohra" w:date="2022-03-31T15:30:00Z">
            <w:rPr>
              <w:ins w:id="3285" w:author="HAMLILI Fatima zohra" w:date="2021-12-09T14:51:00Z"/>
              <w:rFonts w:ascii="Bahnschrift" w:hAnsi="Bahnschrift" w:cs="Helvetica"/>
            </w:rPr>
          </w:rPrChange>
        </w:rPr>
        <w:pPrChange w:id="3286" w:author="HAMLILI Fatima zohra" w:date="2021-12-27T10:00:00Z">
          <w:pPr/>
        </w:pPrChange>
      </w:pPr>
      <w:ins w:id="3287" w:author="HAMLILI Fatima zohra" w:date="2021-12-09T14:47:00Z">
        <w:r w:rsidRPr="005B0899">
          <w:rPr>
            <w:rFonts w:asciiTheme="majorHAnsi" w:hAnsiTheme="majorHAnsi" w:cstheme="majorHAnsi"/>
            <w:rPrChange w:id="3288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Pour confirmer la création de la nouvelle application, déconnectez vous de l’IHM Nudge et reconnectez vous avec le même utilisateur (email : </w:t>
        </w:r>
      </w:ins>
      <w:ins w:id="3289" w:author="HAMLILI Fatima zohra" w:date="2021-12-09T14:48:00Z">
        <w:r w:rsidRPr="005B0899">
          <w:rPr>
            <w:rFonts w:asciiTheme="majorHAnsi" w:hAnsiTheme="majorHAnsi" w:cstheme="majorHAnsi"/>
            <w:rPrChange w:id="3290" w:author="HAMLILI Fatima zohra" w:date="2022-03-31T15:30:00Z">
              <w:rPr>
                <w:rFonts w:ascii="Bahnschrift" w:hAnsi="Bahnschrift" w:cs="Helvetica"/>
              </w:rPr>
            </w:rPrChange>
          </w:rPr>
          <w:fldChar w:fldCharType="begin"/>
        </w:r>
        <w:r w:rsidRPr="005B0899">
          <w:rPr>
            <w:rFonts w:asciiTheme="majorHAnsi" w:hAnsiTheme="majorHAnsi" w:cstheme="majorHAnsi"/>
            <w:rPrChange w:id="3291" w:author="HAMLILI Fatima zohra" w:date="2022-03-31T15:30:00Z">
              <w:rPr>
                <w:rFonts w:ascii="Bahnschrift" w:hAnsi="Bahnschrift" w:cs="Helvetica"/>
              </w:rPr>
            </w:rPrChange>
          </w:rPr>
          <w:instrText xml:space="preserve"> HYPERLINK "mailto:user-1@atakam-technologie.com" </w:instrText>
        </w:r>
        <w:r w:rsidRPr="005B0899">
          <w:rPr>
            <w:rFonts w:asciiTheme="majorHAnsi" w:hAnsiTheme="majorHAnsi" w:cstheme="majorHAnsi"/>
            <w:rPrChange w:id="3292" w:author="HAMLILI Fatima zohra" w:date="2022-03-31T15:30:00Z">
              <w:rPr>
                <w:rFonts w:ascii="Bahnschrift" w:hAnsi="Bahnschrift" w:cs="Helvetica"/>
              </w:rPr>
            </w:rPrChange>
          </w:rPr>
          <w:fldChar w:fldCharType="separate"/>
        </w:r>
        <w:r w:rsidRPr="005B0899">
          <w:rPr>
            <w:rStyle w:val="Hyperlink"/>
            <w:rFonts w:asciiTheme="majorHAnsi" w:hAnsiTheme="majorHAnsi" w:cstheme="majorHAnsi"/>
            <w:rPrChange w:id="3293" w:author="HAMLILI Fatima zohra" w:date="2022-03-31T15:30:00Z">
              <w:rPr>
                <w:rStyle w:val="Hyperlink"/>
                <w:rFonts w:ascii="Bahnschrift" w:hAnsi="Bahnschrift" w:cs="Helvetica"/>
              </w:rPr>
            </w:rPrChange>
          </w:rPr>
          <w:t>user-1@atakam-technologie.com</w:t>
        </w:r>
        <w:r w:rsidRPr="005B0899">
          <w:rPr>
            <w:rFonts w:asciiTheme="majorHAnsi" w:hAnsiTheme="majorHAnsi" w:cstheme="majorHAnsi"/>
            <w:rPrChange w:id="3294" w:author="HAMLILI Fatima zohra" w:date="2022-03-31T15:30:00Z">
              <w:rPr>
                <w:rFonts w:ascii="Bahnschrift" w:hAnsi="Bahnschrift" w:cs="Helvetica"/>
              </w:rPr>
            </w:rPrChange>
          </w:rPr>
          <w:fldChar w:fldCharType="end"/>
        </w:r>
        <w:r w:rsidRPr="005B0899">
          <w:rPr>
            <w:rFonts w:asciiTheme="majorHAnsi" w:hAnsiTheme="majorHAnsi" w:cstheme="majorHAnsi"/>
            <w:rPrChange w:id="3295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, mot de passe : Atakama@user!1). </w:t>
        </w:r>
      </w:ins>
      <w:ins w:id="3296" w:author="HAMLILI Fatima zohra" w:date="2021-12-09T14:49:00Z">
        <w:r w:rsidRPr="005B0899">
          <w:rPr>
            <w:rFonts w:asciiTheme="majorHAnsi" w:hAnsiTheme="majorHAnsi" w:cstheme="majorHAnsi"/>
            <w:rPrChange w:id="3297" w:author="HAMLILI Fatima zohra" w:date="2022-03-31T15:30:00Z">
              <w:rPr>
                <w:rFonts w:ascii="Bahnschrift" w:hAnsi="Bahnschrift" w:cs="Helvetica"/>
              </w:rPr>
            </w:rPrChange>
          </w:rPr>
          <w:t>Vérifiez que la nouvelle application apparait bien dans la liste des applications comme suit</w:t>
        </w:r>
      </w:ins>
      <w:ins w:id="3298" w:author="HAMLILI Fatima zohra" w:date="2021-12-09T14:51:00Z">
        <w:r w:rsidR="00F33763" w:rsidRPr="005B0899">
          <w:rPr>
            <w:rFonts w:asciiTheme="majorHAnsi" w:hAnsiTheme="majorHAnsi" w:cstheme="majorHAnsi"/>
            <w:rPrChange w:id="3299" w:author="HAMLILI Fatima zohra" w:date="2022-03-31T15:30:00Z">
              <w:rPr>
                <w:rFonts w:ascii="Bahnschrift" w:hAnsi="Bahnschrift" w:cs="Helvetica"/>
              </w:rPr>
            </w:rPrChange>
          </w:rPr>
          <w:t> :</w:t>
        </w:r>
      </w:ins>
    </w:p>
    <w:p w14:paraId="27771147" w14:textId="060164B9" w:rsidR="00F33763" w:rsidRPr="005B0899" w:rsidRDefault="00F33763">
      <w:pPr>
        <w:jc w:val="both"/>
        <w:rPr>
          <w:ins w:id="3300" w:author="HAMLILI Fatima zohra" w:date="2021-12-09T14:34:00Z"/>
          <w:rFonts w:asciiTheme="majorHAnsi" w:hAnsiTheme="majorHAnsi" w:cstheme="majorHAnsi"/>
          <w:rPrChange w:id="3301" w:author="HAMLILI Fatima zohra" w:date="2022-03-31T15:30:00Z">
            <w:rPr>
              <w:ins w:id="3302" w:author="HAMLILI Fatima zohra" w:date="2021-12-09T14:34:00Z"/>
              <w:rFonts w:ascii="Bahnschrift" w:hAnsi="Bahnschrift" w:cs="Helvetica"/>
            </w:rPr>
          </w:rPrChange>
        </w:rPr>
        <w:pPrChange w:id="3303" w:author="HAMLILI Fatima zohra" w:date="2021-12-27T10:00:00Z">
          <w:pPr/>
        </w:pPrChange>
      </w:pPr>
      <w:ins w:id="3304" w:author="HAMLILI Fatima zohra" w:date="2021-12-09T14:51:00Z">
        <w:r w:rsidRPr="005B0899">
          <w:rPr>
            <w:rFonts w:asciiTheme="majorHAnsi" w:hAnsiTheme="majorHAnsi" w:cstheme="majorHAnsi"/>
            <w:noProof/>
            <w:rPrChange w:id="3305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7E81B0B8" wp14:editId="5C9C3EDD">
              <wp:extent cx="6645910" cy="2519045"/>
              <wp:effectExtent l="0" t="0" r="2540" b="0"/>
              <wp:docPr id="39" name="Picture 38" descr="Table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438341E7-C2A6-4990-97EB-443F2AAF1D60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Picture 38" descr="Table&#10;&#10;Description automatically generated">
                        <a:extLst>
                          <a:ext uri="{FF2B5EF4-FFF2-40B4-BE49-F238E27FC236}">
                            <a16:creationId xmlns:a16="http://schemas.microsoft.com/office/drawing/2014/main" id="{438341E7-C2A6-4990-97EB-443F2AAF1D60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25190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69E33EC" w14:textId="2BE5256B" w:rsidR="008470E6" w:rsidRPr="005B0899" w:rsidRDefault="00F33763" w:rsidP="007B6AD5">
      <w:pPr>
        <w:pStyle w:val="Heading3"/>
        <w:rPr>
          <w:ins w:id="3306" w:author="HAMLILI Fatima zohra" w:date="2021-12-09T14:28:00Z"/>
          <w:rFonts w:cstheme="majorHAnsi"/>
          <w:rPrChange w:id="3307" w:author="HAMLILI Fatima zohra" w:date="2022-03-31T15:30:00Z">
            <w:rPr>
              <w:ins w:id="3308" w:author="HAMLILI Fatima zohra" w:date="2021-12-09T14:28:00Z"/>
            </w:rPr>
          </w:rPrChange>
        </w:rPr>
        <w:pPrChange w:id="3309" w:author="HAMLILI Fatima zohra" w:date="2022-03-31T15:25:00Z">
          <w:pPr/>
        </w:pPrChange>
      </w:pPr>
      <w:bookmarkStart w:id="3310" w:name="_Toc99633353"/>
      <w:ins w:id="3311" w:author="HAMLILI Fatima zohra" w:date="2021-12-09T14:52:00Z">
        <w:r w:rsidRPr="005B0899">
          <w:rPr>
            <w:rFonts w:cstheme="majorHAnsi"/>
            <w:rPrChange w:id="3312" w:author="HAMLILI Fatima zohra" w:date="2022-03-31T15:30:00Z">
              <w:rPr/>
            </w:rPrChange>
          </w:rPr>
          <w:t>Modifier une application</w:t>
        </w:r>
      </w:ins>
      <w:bookmarkEnd w:id="3310"/>
    </w:p>
    <w:p w14:paraId="7C7FC8F3" w14:textId="5B3B473B" w:rsidR="00477FAC" w:rsidRPr="005B0899" w:rsidDel="008470E6" w:rsidRDefault="006A7D64">
      <w:pPr>
        <w:jc w:val="both"/>
        <w:rPr>
          <w:del w:id="3313" w:author="HAMLILI Fatima zohra" w:date="2021-12-09T14:34:00Z"/>
          <w:rFonts w:asciiTheme="majorHAnsi" w:hAnsiTheme="majorHAnsi" w:cstheme="majorHAnsi"/>
          <w:b/>
          <w:bCs/>
          <w:i/>
          <w:iCs/>
          <w:color w:val="FF0000"/>
          <w:rPrChange w:id="3314" w:author="HAMLILI Fatima zohra" w:date="2022-03-31T15:30:00Z">
            <w:rPr>
              <w:del w:id="3315" w:author="HAMLILI Fatima zohra" w:date="2021-12-09T14:34:00Z"/>
              <w:rFonts w:ascii="Bahnschrift" w:hAnsi="Bahnschrift" w:cs="Helvetica"/>
              <w:b/>
              <w:bCs/>
              <w:i/>
              <w:iCs/>
              <w:color w:val="FF0000"/>
            </w:rPr>
          </w:rPrChange>
        </w:rPr>
        <w:pPrChange w:id="3316" w:author="HAMLILI Fatima zohra" w:date="2021-12-27T10:00:00Z">
          <w:pPr>
            <w:pStyle w:val="ListParagraph"/>
            <w:numPr>
              <w:numId w:val="13"/>
            </w:numPr>
            <w:ind w:hanging="360"/>
          </w:pPr>
        </w:pPrChange>
      </w:pPr>
      <w:del w:id="3317" w:author="HAMLILI Fatima zohra" w:date="2021-12-09T14:34:00Z">
        <w:r w:rsidRPr="005B0899" w:rsidDel="008470E6">
          <w:rPr>
            <w:rFonts w:asciiTheme="majorHAnsi" w:hAnsiTheme="majorHAnsi" w:cstheme="majorHAnsi"/>
            <w:b/>
            <w:bCs/>
            <w:i/>
            <w:iCs/>
            <w:color w:val="FF0000"/>
            <w:rPrChange w:id="3318" w:author="HAMLILI Fatima zohra" w:date="2022-03-31T15:30:00Z">
              <w:rPr>
                <w:rFonts w:ascii="Bahnschrift" w:hAnsi="Bahnschrift" w:cs="Helvetica"/>
                <w:b/>
                <w:bCs/>
                <w:i/>
                <w:iCs/>
                <w:color w:val="FF0000"/>
              </w:rPr>
            </w:rPrChange>
          </w:rPr>
          <w:delText>Je n’arrive pas créer une applicatio</w:delText>
        </w:r>
        <w:r w:rsidR="004E75FA" w:rsidRPr="005B0899" w:rsidDel="008470E6">
          <w:rPr>
            <w:rFonts w:asciiTheme="majorHAnsi" w:hAnsiTheme="majorHAnsi" w:cstheme="majorHAnsi"/>
            <w:b/>
            <w:bCs/>
            <w:i/>
            <w:iCs/>
            <w:color w:val="FF0000"/>
            <w:rPrChange w:id="3319" w:author="HAMLILI Fatima zohra" w:date="2022-03-31T15:30:00Z">
              <w:rPr>
                <w:rFonts w:ascii="Bahnschrift" w:hAnsi="Bahnschrift" w:cs="Helvetica"/>
                <w:b/>
                <w:bCs/>
                <w:i/>
                <w:iCs/>
                <w:color w:val="FF0000"/>
              </w:rPr>
            </w:rPrChange>
          </w:rPr>
          <w:delText>n</w:delText>
        </w:r>
        <w:r w:rsidRPr="005B0899" w:rsidDel="008470E6">
          <w:rPr>
            <w:rFonts w:asciiTheme="majorHAnsi" w:hAnsiTheme="majorHAnsi" w:cstheme="majorHAnsi"/>
            <w:b/>
            <w:bCs/>
            <w:i/>
            <w:iCs/>
            <w:color w:val="FF0000"/>
            <w:rPrChange w:id="3320" w:author="HAMLILI Fatima zohra" w:date="2022-03-31T15:30:00Z">
              <w:rPr>
                <w:rFonts w:ascii="Bahnschrift" w:hAnsi="Bahnschrift" w:cs="Helvetica"/>
                <w:b/>
                <w:bCs/>
                <w:i/>
                <w:iCs/>
                <w:color w:val="FF0000"/>
              </w:rPr>
            </w:rPrChange>
          </w:rPr>
          <w:delText xml:space="preserve">  dans l’api</w:delText>
        </w:r>
      </w:del>
    </w:p>
    <w:p w14:paraId="0EC3FAD3" w14:textId="5B471EFE" w:rsidR="006A7D64" w:rsidRPr="005B0899" w:rsidDel="00A32868" w:rsidRDefault="00F33763">
      <w:pPr>
        <w:jc w:val="both"/>
        <w:rPr>
          <w:del w:id="3321" w:author="HAMLILI Fatima zohra" w:date="2021-12-09T14:52:00Z"/>
          <w:rFonts w:asciiTheme="majorHAnsi" w:hAnsiTheme="majorHAnsi" w:cstheme="majorHAnsi"/>
          <w:rPrChange w:id="3322" w:author="HAMLILI Fatima zohra" w:date="2022-03-31T15:30:00Z">
            <w:rPr>
              <w:del w:id="3323" w:author="HAMLILI Fatima zohra" w:date="2021-12-09T14:52:00Z"/>
              <w:rFonts w:ascii="Bahnschrift" w:hAnsi="Bahnschrift" w:cs="Helvetica"/>
            </w:rPr>
          </w:rPrChange>
        </w:rPr>
        <w:pPrChange w:id="3324" w:author="HAMLILI Fatima zohra" w:date="2021-12-27T10:00:00Z">
          <w:pPr/>
        </w:pPrChange>
      </w:pPr>
      <w:ins w:id="3325" w:author="HAMLILI Fatima zohra" w:date="2021-12-09T14:52:00Z">
        <w:r w:rsidRPr="005B0899">
          <w:rPr>
            <w:rFonts w:asciiTheme="majorHAnsi" w:hAnsiTheme="majorHAnsi" w:cstheme="majorHAnsi"/>
            <w:rPrChange w:id="3326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Opération : </w:t>
        </w:r>
      </w:ins>
      <w:ins w:id="3327" w:author="HAMLILI Fatima zohra" w:date="2021-12-09T14:55:00Z">
        <w:r w:rsidR="00A32868" w:rsidRPr="005B0899">
          <w:rPr>
            <w:rFonts w:asciiTheme="majorHAnsi" w:hAnsiTheme="majorHAnsi" w:cstheme="majorHAnsi"/>
            <w:rPrChange w:id="3328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faire la même manipulation que sur l’étape 1 et chercher la partie correspondante à l’application </w:t>
        </w:r>
        <w:proofErr w:type="spellStart"/>
        <w:r w:rsidR="00A32868" w:rsidRPr="005B0899">
          <w:rPr>
            <w:rFonts w:asciiTheme="majorHAnsi" w:hAnsiTheme="majorHAnsi" w:cstheme="majorHAnsi"/>
            <w:rPrChange w:id="3329" w:author="HAMLILI Fatima zohra" w:date="2022-03-31T15:30:00Z">
              <w:rPr>
                <w:rFonts w:ascii="Bahnschrift" w:hAnsi="Bahnschrift" w:cs="Helvetica"/>
              </w:rPr>
            </w:rPrChange>
          </w:rPr>
          <w:t>new</w:t>
        </w:r>
      </w:ins>
      <w:ins w:id="3330" w:author="HAMLILI Fatima zohra" w:date="2021-12-09T14:56:00Z">
        <w:r w:rsidR="00A32868" w:rsidRPr="005B0899">
          <w:rPr>
            <w:rFonts w:asciiTheme="majorHAnsi" w:hAnsiTheme="majorHAnsi" w:cstheme="majorHAnsi"/>
            <w:rPrChange w:id="3331" w:author="HAMLILI Fatima zohra" w:date="2022-03-31T15:30:00Z">
              <w:rPr>
                <w:rFonts w:ascii="Bahnschrift" w:hAnsi="Bahnschrift" w:cs="Helvetica"/>
              </w:rPr>
            </w:rPrChange>
          </w:rPr>
          <w:t>_app</w:t>
        </w:r>
        <w:proofErr w:type="spellEnd"/>
        <w:r w:rsidR="00A32868" w:rsidRPr="005B0899">
          <w:rPr>
            <w:rFonts w:asciiTheme="majorHAnsi" w:hAnsiTheme="majorHAnsi" w:cstheme="majorHAnsi"/>
            <w:rPrChange w:id="3332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 pour récupérer le id. Ensuite aller sur App/Put/apps/{id} et enter le id </w:t>
        </w:r>
      </w:ins>
      <w:ins w:id="3333" w:author="HAMLILI Fatima zohra" w:date="2021-12-09T14:57:00Z">
        <w:r w:rsidR="00A32868" w:rsidRPr="005B0899">
          <w:rPr>
            <w:rFonts w:asciiTheme="majorHAnsi" w:hAnsiTheme="majorHAnsi" w:cstheme="majorHAnsi"/>
            <w:rPrChange w:id="3334" w:author="HAMLILI Fatima zohra" w:date="2022-03-31T15:30:00Z">
              <w:rPr>
                <w:rFonts w:ascii="Bahnschrift" w:hAnsi="Bahnschrift" w:cs="Helvetica"/>
              </w:rPr>
            </w:rPrChange>
          </w:rPr>
          <w:t>récupéré dans le champ Id et le texte suivant dans le champ body : {"</w:t>
        </w:r>
        <w:proofErr w:type="spellStart"/>
        <w:r w:rsidR="00A32868" w:rsidRPr="005B0899">
          <w:rPr>
            <w:rFonts w:asciiTheme="majorHAnsi" w:hAnsiTheme="majorHAnsi" w:cstheme="majorHAnsi"/>
            <w:rPrChange w:id="3335" w:author="HAMLILI Fatima zohra" w:date="2022-03-31T15:30:00Z">
              <w:rPr>
                <w:rFonts w:ascii="Bahnschrift" w:hAnsi="Bahnschrift" w:cs="Helvetica"/>
              </w:rPr>
            </w:rPrChange>
          </w:rPr>
          <w:t>name</w:t>
        </w:r>
        <w:proofErr w:type="spellEnd"/>
        <w:r w:rsidR="00A32868" w:rsidRPr="005B0899">
          <w:rPr>
            <w:rFonts w:asciiTheme="majorHAnsi" w:hAnsiTheme="majorHAnsi" w:cstheme="majorHAnsi"/>
            <w:rPrChange w:id="3336" w:author="HAMLILI Fatima zohra" w:date="2022-03-31T15:30:00Z">
              <w:rPr>
                <w:rFonts w:ascii="Bahnschrift" w:hAnsi="Bahnschrift" w:cs="Helvetica"/>
              </w:rPr>
            </w:rPrChange>
          </w:rPr>
          <w:t>" : "</w:t>
        </w:r>
        <w:proofErr w:type="spellStart"/>
        <w:r w:rsidR="00A32868" w:rsidRPr="005B0899">
          <w:rPr>
            <w:rFonts w:asciiTheme="majorHAnsi" w:hAnsiTheme="majorHAnsi" w:cstheme="majorHAnsi"/>
            <w:rPrChange w:id="3337" w:author="HAMLILI Fatima zohra" w:date="2022-03-31T15:30:00Z">
              <w:rPr>
                <w:rFonts w:ascii="Bahnschrift" w:hAnsi="Bahnschrift" w:cs="Helvetica"/>
              </w:rPr>
            </w:rPrChange>
          </w:rPr>
          <w:t>new_app_modifiée</w:t>
        </w:r>
        <w:proofErr w:type="spellEnd"/>
        <w:r w:rsidR="00A32868" w:rsidRPr="005B0899">
          <w:rPr>
            <w:rFonts w:asciiTheme="majorHAnsi" w:hAnsiTheme="majorHAnsi" w:cstheme="majorHAnsi"/>
            <w:rPrChange w:id="3338" w:author="HAMLILI Fatima zohra" w:date="2022-03-31T15:30:00Z">
              <w:rPr>
                <w:rFonts w:ascii="Bahnschrift" w:hAnsi="Bahnschrift" w:cs="Helvetica"/>
              </w:rPr>
            </w:rPrChange>
          </w:rPr>
          <w:t>"}</w:t>
        </w:r>
      </w:ins>
      <w:del w:id="3339" w:author="HAMLILI Fatima zohra" w:date="2021-12-09T14:52:00Z">
        <w:r w:rsidR="004E75FA" w:rsidRPr="005B0899" w:rsidDel="00F33763">
          <w:rPr>
            <w:rFonts w:asciiTheme="majorHAnsi" w:hAnsiTheme="majorHAnsi" w:cstheme="majorHAnsi"/>
            <w:rPrChange w:id="3340" w:author="HAMLILI Fatima zohra" w:date="2022-03-31T15:30:00Z">
              <w:rPr/>
            </w:rPrChange>
          </w:rPr>
          <w:delText xml:space="preserve">Se rendre sur </w:delText>
        </w:r>
        <w:r w:rsidR="00A00356" w:rsidRPr="005B0899" w:rsidDel="00F33763">
          <w:rPr>
            <w:rFonts w:asciiTheme="majorHAnsi" w:hAnsiTheme="majorHAnsi" w:cstheme="majorHAnsi"/>
            <w:rPrChange w:id="3341" w:author="HAMLILI Fatima zohra" w:date="2022-03-31T15:30:00Z">
              <w:rPr/>
            </w:rPrChange>
          </w:rPr>
          <w:delText>a</w:delText>
        </w:r>
        <w:r w:rsidR="004E75FA" w:rsidRPr="005B0899" w:rsidDel="00F33763">
          <w:rPr>
            <w:rFonts w:asciiTheme="majorHAnsi" w:hAnsiTheme="majorHAnsi" w:cstheme="majorHAnsi"/>
            <w:rPrChange w:id="3342" w:author="HAMLILI Fatima zohra" w:date="2022-03-31T15:30:00Z">
              <w:rPr/>
            </w:rPrChange>
          </w:rPr>
          <w:delText>pp/</w:delText>
        </w:r>
        <w:r w:rsidR="004B1070" w:rsidRPr="005B0899" w:rsidDel="00F33763">
          <w:rPr>
            <w:rFonts w:asciiTheme="majorHAnsi" w:hAnsiTheme="majorHAnsi" w:cstheme="majorHAnsi"/>
            <w:rPrChange w:id="3343" w:author="HAMLILI Fatima zohra" w:date="2022-03-31T15:30:00Z">
              <w:rPr/>
            </w:rPrChange>
          </w:rPr>
          <w:delText xml:space="preserve"> PUT /apps/{id} puis sur </w:delText>
        </w:r>
      </w:del>
    </w:p>
    <w:p w14:paraId="527CCFD0" w14:textId="13B7992A" w:rsidR="00A32868" w:rsidRPr="005B0899" w:rsidRDefault="00A32868">
      <w:pPr>
        <w:jc w:val="both"/>
        <w:rPr>
          <w:ins w:id="3344" w:author="HAMLILI Fatima zohra" w:date="2021-12-09T14:58:00Z"/>
          <w:rFonts w:asciiTheme="majorHAnsi" w:hAnsiTheme="majorHAnsi" w:cstheme="majorHAnsi"/>
          <w:rPrChange w:id="3345" w:author="HAMLILI Fatima zohra" w:date="2022-03-31T15:30:00Z">
            <w:rPr>
              <w:ins w:id="3346" w:author="HAMLILI Fatima zohra" w:date="2021-12-09T14:58:00Z"/>
              <w:rFonts w:ascii="Bahnschrift" w:hAnsi="Bahnschrift" w:cs="Helvetica"/>
            </w:rPr>
          </w:rPrChange>
        </w:rPr>
        <w:pPrChange w:id="3347" w:author="HAMLILI Fatima zohra" w:date="2021-12-27T10:00:00Z">
          <w:pPr/>
        </w:pPrChange>
      </w:pPr>
    </w:p>
    <w:p w14:paraId="057BA173" w14:textId="35C5580A" w:rsidR="00A32868" w:rsidRPr="005B0899" w:rsidRDefault="00A32868">
      <w:pPr>
        <w:jc w:val="both"/>
        <w:rPr>
          <w:ins w:id="3348" w:author="HAMLILI Fatima zohra" w:date="2021-12-09T14:58:00Z"/>
          <w:rFonts w:asciiTheme="majorHAnsi" w:hAnsiTheme="majorHAnsi" w:cstheme="majorHAnsi"/>
          <w:rPrChange w:id="3349" w:author="HAMLILI Fatima zohra" w:date="2022-03-31T15:30:00Z">
            <w:rPr>
              <w:ins w:id="3350" w:author="HAMLILI Fatima zohra" w:date="2021-12-09T14:58:00Z"/>
              <w:rFonts w:ascii="Bahnschrift" w:hAnsi="Bahnschrift" w:cs="Helvetica"/>
            </w:rPr>
          </w:rPrChange>
        </w:rPr>
        <w:pPrChange w:id="3351" w:author="HAMLILI Fatima zohra" w:date="2021-12-27T10:00:00Z">
          <w:pPr/>
        </w:pPrChange>
      </w:pPr>
      <w:ins w:id="3352" w:author="HAMLILI Fatima zohra" w:date="2021-12-09T14:58:00Z">
        <w:r w:rsidRPr="005B0899">
          <w:rPr>
            <w:rFonts w:asciiTheme="majorHAnsi" w:hAnsiTheme="majorHAnsi" w:cstheme="majorHAnsi"/>
            <w:rPrChange w:id="3353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Résultat : on obtient le résultat suivant </w:t>
        </w:r>
      </w:ins>
    </w:p>
    <w:p w14:paraId="6ECF54EA" w14:textId="5CD87E90" w:rsidR="00A32868" w:rsidRPr="005B0899" w:rsidRDefault="00A32868">
      <w:pPr>
        <w:jc w:val="both"/>
        <w:rPr>
          <w:ins w:id="3354" w:author="HAMLILI Fatima zohra" w:date="2021-12-09T14:59:00Z"/>
          <w:rFonts w:asciiTheme="majorHAnsi" w:hAnsiTheme="majorHAnsi" w:cstheme="majorHAnsi"/>
          <w:rPrChange w:id="3355" w:author="HAMLILI Fatima zohra" w:date="2022-03-31T15:30:00Z">
            <w:rPr>
              <w:ins w:id="3356" w:author="HAMLILI Fatima zohra" w:date="2021-12-09T14:59:00Z"/>
              <w:rFonts w:ascii="Bahnschrift" w:hAnsi="Bahnschrift" w:cs="Helvetica"/>
            </w:rPr>
          </w:rPrChange>
        </w:rPr>
        <w:pPrChange w:id="3357" w:author="HAMLILI Fatima zohra" w:date="2021-12-27T10:00:00Z">
          <w:pPr/>
        </w:pPrChange>
      </w:pPr>
      <w:ins w:id="3358" w:author="HAMLILI Fatima zohra" w:date="2021-12-09T14:59:00Z">
        <w:r w:rsidRPr="005B0899">
          <w:rPr>
            <w:rFonts w:asciiTheme="majorHAnsi" w:hAnsiTheme="majorHAnsi" w:cstheme="majorHAnsi"/>
            <w:noProof/>
            <w:rPrChange w:id="3359" w:author="HAMLILI Fatima zohra" w:date="2022-03-31T15:30:00Z">
              <w:rPr>
                <w:rFonts w:ascii="Bahnschrift" w:hAnsi="Bahnschrift" w:cs="Helvetica"/>
                <w:noProof/>
              </w:rPr>
            </w:rPrChange>
          </w:rPr>
          <w:drawing>
            <wp:inline distT="0" distB="0" distL="0" distR="0" wp14:anchorId="6EC9A6E5" wp14:editId="3B5F1079">
              <wp:extent cx="6645910" cy="3228340"/>
              <wp:effectExtent l="0" t="0" r="2540" b="0"/>
              <wp:docPr id="47" name="Picture 46" descr="Graphical user interface, text, application, email&#10;&#10;Description automatically generated">
                <a:extLst xmlns:a="http://schemas.openxmlformats.org/drawingml/2006/main">
                  <a:ext uri="{FF2B5EF4-FFF2-40B4-BE49-F238E27FC236}">
                    <a16:creationId xmlns:a16="http://schemas.microsoft.com/office/drawing/2014/main" id="{DA524A22-2D44-4BA0-8297-129F96DF53AC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7" name="Picture 46" descr="Graphical user interface, text, application, email&#10;&#10;Description automatically generated">
                        <a:extLst>
                          <a:ext uri="{FF2B5EF4-FFF2-40B4-BE49-F238E27FC236}">
                            <a16:creationId xmlns:a16="http://schemas.microsoft.com/office/drawing/2014/main" id="{DA524A22-2D44-4BA0-8297-129F96DF53AC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4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228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87C4263" w14:textId="11DE4CB6" w:rsidR="00A32868" w:rsidRPr="005B0899" w:rsidRDefault="00A32868">
      <w:pPr>
        <w:jc w:val="both"/>
        <w:rPr>
          <w:ins w:id="3360" w:author="HAMLILI Fatima zohra" w:date="2021-12-09T14:58:00Z"/>
          <w:rFonts w:asciiTheme="majorHAnsi" w:hAnsiTheme="majorHAnsi" w:cstheme="majorHAnsi"/>
          <w:rPrChange w:id="3361" w:author="HAMLILI Fatima zohra" w:date="2022-03-31T15:30:00Z">
            <w:rPr>
              <w:ins w:id="3362" w:author="HAMLILI Fatima zohra" w:date="2021-12-09T14:58:00Z"/>
            </w:rPr>
          </w:rPrChange>
        </w:rPr>
        <w:pPrChange w:id="3363" w:author="HAMLILI Fatima zohra" w:date="2021-12-27T10:00:00Z">
          <w:pPr>
            <w:pStyle w:val="ListParagraph"/>
            <w:numPr>
              <w:numId w:val="13"/>
            </w:numPr>
            <w:ind w:hanging="360"/>
          </w:pPr>
        </w:pPrChange>
      </w:pPr>
      <w:ins w:id="3364" w:author="HAMLILI Fatima zohra" w:date="2021-12-09T14:59:00Z">
        <w:r w:rsidRPr="005B0899">
          <w:rPr>
            <w:rFonts w:asciiTheme="majorHAnsi" w:hAnsiTheme="majorHAnsi" w:cstheme="majorHAnsi"/>
            <w:rPrChange w:id="3365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Se déconnecter à nouveau puis se reconnecter et vérifier que le nom de </w:t>
        </w:r>
      </w:ins>
      <w:ins w:id="3366" w:author="HAMLILI Fatima zohra" w:date="2021-12-09T15:00:00Z">
        <w:r w:rsidRPr="005B0899">
          <w:rPr>
            <w:rFonts w:asciiTheme="majorHAnsi" w:hAnsiTheme="majorHAnsi" w:cstheme="majorHAnsi"/>
            <w:rPrChange w:id="3367" w:author="HAMLILI Fatima zohra" w:date="2022-03-31T15:30:00Z">
              <w:rPr>
                <w:rFonts w:ascii="Bahnschrift" w:hAnsi="Bahnschrift" w:cs="Helvetica"/>
              </w:rPr>
            </w:rPrChange>
          </w:rPr>
          <w:t>l’application a bien changé.</w:t>
        </w:r>
      </w:ins>
    </w:p>
    <w:p w14:paraId="35C42F21" w14:textId="6EAEF7B6" w:rsidR="004B1070" w:rsidRPr="005B0899" w:rsidDel="00097773" w:rsidRDefault="005369FC" w:rsidP="005369FC">
      <w:pPr>
        <w:pStyle w:val="Heading3"/>
        <w:rPr>
          <w:del w:id="3368" w:author="HAMLILI Fatima zohra" w:date="2021-12-09T14:52:00Z"/>
          <w:rFonts w:cstheme="majorHAnsi"/>
          <w:rPrChange w:id="3369" w:author="HAMLILI Fatima zohra" w:date="2022-03-31T15:30:00Z">
            <w:rPr>
              <w:del w:id="3370" w:author="HAMLILI Fatima zohra" w:date="2021-12-09T14:52:00Z"/>
            </w:rPr>
          </w:rPrChange>
        </w:rPr>
        <w:pPrChange w:id="3371" w:author="HAMLILI Fatima zohra" w:date="2022-03-31T15:25:00Z">
          <w:pPr/>
        </w:pPrChange>
      </w:pPr>
      <w:bookmarkStart w:id="3372" w:name="_Toc99633354"/>
      <w:ins w:id="3373" w:author="HAMLILI Fatima zohra" w:date="2022-03-31T15:25:00Z">
        <w:r w:rsidRPr="005B0899">
          <w:rPr>
            <w:rFonts w:cstheme="majorHAnsi"/>
            <w:rPrChange w:id="3374" w:author="HAMLILI Fatima zohra" w:date="2022-03-31T15:30:00Z">
              <w:rPr/>
            </w:rPrChange>
          </w:rPr>
          <w:t>S</w:t>
        </w:r>
      </w:ins>
      <w:ins w:id="3375" w:author="HAMLILI Fatima zohra" w:date="2021-12-09T15:22:00Z">
        <w:r w:rsidR="00097773" w:rsidRPr="005B0899">
          <w:rPr>
            <w:rFonts w:cstheme="majorHAnsi"/>
            <w:rPrChange w:id="3376" w:author="HAMLILI Fatima zohra" w:date="2022-03-31T15:30:00Z">
              <w:rPr/>
            </w:rPrChange>
          </w:rPr>
          <w:t>uppression d’une application</w:t>
        </w:r>
      </w:ins>
      <w:bookmarkEnd w:id="3372"/>
      <w:del w:id="3377" w:author="HAMLILI Fatima zohra" w:date="2021-12-09T14:52:00Z">
        <w:r w:rsidR="004B1070" w:rsidRPr="005B0899" w:rsidDel="00F33763">
          <w:rPr>
            <w:rFonts w:cstheme="majorHAnsi"/>
            <w:rPrChange w:id="3378" w:author="HAMLILI Fatima zohra" w:date="2022-03-31T15:30:00Z">
              <w:rPr/>
            </w:rPrChange>
          </w:rPr>
          <w:delText xml:space="preserve">Le champ Id : mettre l’id de la nouvelle application (Pour l’obtenir, il refaire </w:delText>
        </w:r>
        <w:r w:rsidR="00A00356" w:rsidRPr="005B0899" w:rsidDel="00F33763">
          <w:rPr>
            <w:rFonts w:cstheme="majorHAnsi"/>
            <w:rPrChange w:id="3379" w:author="HAMLILI Fatima zohra" w:date="2022-03-31T15:30:00Z">
              <w:rPr/>
            </w:rPrChange>
          </w:rPr>
          <w:delText>a</w:delText>
        </w:r>
        <w:r w:rsidR="004B1070" w:rsidRPr="005B0899" w:rsidDel="00F33763">
          <w:rPr>
            <w:rFonts w:cstheme="majorHAnsi"/>
            <w:rPrChange w:id="3380" w:author="HAMLILI Fatima zohra" w:date="2022-03-31T15:30:00Z">
              <w:rPr/>
            </w:rPrChange>
          </w:rPr>
          <w:delText>pp/GET /apps et récupérer le champ id dans le JSON pour l’application en question)</w:delText>
        </w:r>
      </w:del>
    </w:p>
    <w:p w14:paraId="2DB3483B" w14:textId="79A177C1" w:rsidR="00097773" w:rsidRPr="005B0899" w:rsidRDefault="00097773" w:rsidP="005369FC">
      <w:pPr>
        <w:pStyle w:val="Heading3"/>
        <w:rPr>
          <w:ins w:id="3381" w:author="HAMLILI Fatima zohra" w:date="2021-12-09T15:23:00Z"/>
          <w:rFonts w:cstheme="majorHAnsi"/>
          <w:rPrChange w:id="3382" w:author="HAMLILI Fatima zohra" w:date="2022-03-31T15:30:00Z">
            <w:rPr>
              <w:ins w:id="3383" w:author="HAMLILI Fatima zohra" w:date="2021-12-09T15:23:00Z"/>
            </w:rPr>
          </w:rPrChange>
        </w:rPr>
        <w:pPrChange w:id="3384" w:author="HAMLILI Fatima zohra" w:date="2022-03-31T15:25:00Z">
          <w:pPr/>
        </w:pPrChange>
      </w:pPr>
    </w:p>
    <w:p w14:paraId="427C1B07" w14:textId="1A0B3577" w:rsidR="00097773" w:rsidRPr="005B0899" w:rsidRDefault="00097773">
      <w:pPr>
        <w:jc w:val="both"/>
        <w:rPr>
          <w:ins w:id="3385" w:author="HAMLILI Fatima zohra" w:date="2021-12-09T15:26:00Z"/>
          <w:rFonts w:asciiTheme="majorHAnsi" w:hAnsiTheme="majorHAnsi" w:cstheme="majorHAnsi"/>
          <w:i/>
          <w:iCs/>
          <w:rPrChange w:id="3386" w:author="HAMLILI Fatima zohra" w:date="2022-03-31T15:30:00Z">
            <w:rPr>
              <w:ins w:id="3387" w:author="HAMLILI Fatima zohra" w:date="2021-12-09T15:26:00Z"/>
              <w:rFonts w:ascii="Bahnschrift" w:hAnsi="Bahnschrift"/>
              <w:i/>
              <w:iCs/>
            </w:rPr>
          </w:rPrChange>
        </w:rPr>
        <w:pPrChange w:id="3388" w:author="HAMLILI Fatima zohra" w:date="2021-12-27T10:00:00Z">
          <w:pPr/>
        </w:pPrChange>
      </w:pPr>
      <w:ins w:id="3389" w:author="HAMLILI Fatima zohra" w:date="2021-12-09T15:23:00Z">
        <w:r w:rsidRPr="005B0899">
          <w:rPr>
            <w:rFonts w:asciiTheme="majorHAnsi" w:hAnsiTheme="majorHAnsi" w:cstheme="majorHAnsi"/>
            <w:rPrChange w:id="3390" w:author="HAMLILI Fatima zohra" w:date="2022-03-31T15:30:00Z">
              <w:rPr>
                <w:rFonts w:ascii="Bahnschrift" w:hAnsi="Bahnschrift"/>
              </w:rPr>
            </w:rPrChange>
          </w:rPr>
          <w:t xml:space="preserve">Opération : </w:t>
        </w:r>
      </w:ins>
      <w:ins w:id="3391" w:author="HAMLILI Fatima zohra" w:date="2021-12-09T15:24:00Z">
        <w:r w:rsidRPr="005B0899">
          <w:rPr>
            <w:rFonts w:asciiTheme="majorHAnsi" w:hAnsiTheme="majorHAnsi" w:cstheme="majorHAnsi"/>
            <w:rPrChange w:id="3392" w:author="HAMLILI Fatima zohra" w:date="2022-03-31T15:30:00Z">
              <w:rPr>
                <w:rFonts w:ascii="Bahnschrift" w:hAnsi="Bahnschrift"/>
              </w:rPr>
            </w:rPrChange>
          </w:rPr>
          <w:t>récupérer le id de l’appli</w:t>
        </w:r>
      </w:ins>
      <w:ins w:id="3393" w:author="HAMLILI Fatima zohra" w:date="2021-12-09T15:25:00Z">
        <w:r w:rsidRPr="005B0899">
          <w:rPr>
            <w:rFonts w:asciiTheme="majorHAnsi" w:hAnsiTheme="majorHAnsi" w:cstheme="majorHAnsi"/>
            <w:rPrChange w:id="3394" w:author="HAMLILI Fatima zohra" w:date="2022-03-31T15:30:00Z">
              <w:rPr>
                <w:rFonts w:ascii="Bahnschrift" w:hAnsi="Bahnschrift"/>
              </w:rPr>
            </w:rPrChange>
          </w:rPr>
          <w:t xml:space="preserve">cation </w:t>
        </w:r>
        <w:proofErr w:type="spellStart"/>
        <w:r w:rsidRPr="005B0899">
          <w:rPr>
            <w:rFonts w:asciiTheme="majorHAnsi" w:hAnsiTheme="majorHAnsi" w:cstheme="majorHAnsi"/>
            <w:rPrChange w:id="3395" w:author="HAMLILI Fatima zohra" w:date="2022-03-31T15:30:00Z">
              <w:rPr>
                <w:rFonts w:ascii="Bahnschrift" w:hAnsi="Bahnschrift"/>
              </w:rPr>
            </w:rPrChange>
          </w:rPr>
          <w:t>new_app_modifiée</w:t>
        </w:r>
        <w:proofErr w:type="spellEnd"/>
        <w:r w:rsidRPr="005B0899">
          <w:rPr>
            <w:rFonts w:asciiTheme="majorHAnsi" w:hAnsiTheme="majorHAnsi" w:cstheme="majorHAnsi"/>
            <w:rPrChange w:id="3396" w:author="HAMLILI Fatima zohra" w:date="2022-03-31T15:30:00Z">
              <w:rPr>
                <w:rFonts w:ascii="Bahnschrift" w:hAnsi="Bahnschrift"/>
              </w:rPr>
            </w:rPrChange>
          </w:rPr>
          <w:t xml:space="preserve"> et le renseigner dans le champ Id de l’onglet App/</w:t>
        </w:r>
      </w:ins>
      <w:proofErr w:type="spellStart"/>
      <w:ins w:id="3397" w:author="HAMLILI Fatima zohra" w:date="2021-12-09T15:26:00Z">
        <w:r w:rsidRPr="005B0899">
          <w:rPr>
            <w:rFonts w:asciiTheme="majorHAnsi" w:hAnsiTheme="majorHAnsi" w:cstheme="majorHAnsi"/>
            <w:rPrChange w:id="3398" w:author="HAMLILI Fatima zohra" w:date="2022-03-31T15:30:00Z">
              <w:rPr>
                <w:rFonts w:ascii="Bahnschrift" w:hAnsi="Bahnschrift"/>
              </w:rPr>
            </w:rPrChange>
          </w:rPr>
          <w:t>Delete</w:t>
        </w:r>
        <w:proofErr w:type="spellEnd"/>
        <w:r w:rsidRPr="005B0899">
          <w:rPr>
            <w:rFonts w:asciiTheme="majorHAnsi" w:hAnsiTheme="majorHAnsi" w:cstheme="majorHAnsi"/>
            <w:rPrChange w:id="3399" w:author="HAMLILI Fatima zohra" w:date="2022-03-31T15:30:00Z">
              <w:rPr>
                <w:rFonts w:ascii="Bahnschrift" w:hAnsi="Bahnschrift"/>
              </w:rPr>
            </w:rPrChange>
          </w:rPr>
          <w:t xml:space="preserve">/apps/{id} puis cliquer sur </w:t>
        </w:r>
        <w:proofErr w:type="spellStart"/>
        <w:r w:rsidRPr="005B0899">
          <w:rPr>
            <w:rFonts w:asciiTheme="majorHAnsi" w:hAnsiTheme="majorHAnsi" w:cstheme="majorHAnsi"/>
            <w:i/>
            <w:iCs/>
            <w:rPrChange w:id="3400" w:author="HAMLILI Fatima zohra" w:date="2022-03-31T15:30:00Z">
              <w:rPr>
                <w:rFonts w:ascii="Bahnschrift" w:hAnsi="Bahnschrift"/>
              </w:rPr>
            </w:rPrChange>
          </w:rPr>
          <w:t>try</w:t>
        </w:r>
        <w:proofErr w:type="spellEnd"/>
        <w:r w:rsidRPr="005B0899">
          <w:rPr>
            <w:rFonts w:asciiTheme="majorHAnsi" w:hAnsiTheme="majorHAnsi" w:cstheme="majorHAnsi"/>
            <w:i/>
            <w:iCs/>
            <w:rPrChange w:id="3401" w:author="HAMLILI Fatima zohra" w:date="2022-03-31T15:30:00Z">
              <w:rPr>
                <w:rFonts w:ascii="Bahnschrift" w:hAnsi="Bahnschrift"/>
              </w:rPr>
            </w:rPrChange>
          </w:rPr>
          <w:t xml:space="preserve"> </w:t>
        </w:r>
        <w:proofErr w:type="spellStart"/>
        <w:r w:rsidRPr="005B0899">
          <w:rPr>
            <w:rFonts w:asciiTheme="majorHAnsi" w:hAnsiTheme="majorHAnsi" w:cstheme="majorHAnsi"/>
            <w:i/>
            <w:iCs/>
            <w:rPrChange w:id="3402" w:author="HAMLILI Fatima zohra" w:date="2022-03-31T15:30:00Z">
              <w:rPr>
                <w:rFonts w:ascii="Bahnschrift" w:hAnsi="Bahnschrift"/>
              </w:rPr>
            </w:rPrChange>
          </w:rPr>
          <w:t>it</w:t>
        </w:r>
        <w:proofErr w:type="spellEnd"/>
        <w:r w:rsidRPr="005B0899">
          <w:rPr>
            <w:rFonts w:asciiTheme="majorHAnsi" w:hAnsiTheme="majorHAnsi" w:cstheme="majorHAnsi"/>
            <w:i/>
            <w:iCs/>
            <w:rPrChange w:id="3403" w:author="HAMLILI Fatima zohra" w:date="2022-03-31T15:30:00Z">
              <w:rPr>
                <w:rFonts w:ascii="Bahnschrift" w:hAnsi="Bahnschrift"/>
              </w:rPr>
            </w:rPrChange>
          </w:rPr>
          <w:t xml:space="preserve"> out</w:t>
        </w:r>
        <w:r w:rsidRPr="005B0899">
          <w:rPr>
            <w:rFonts w:asciiTheme="majorHAnsi" w:hAnsiTheme="majorHAnsi" w:cstheme="majorHAnsi"/>
            <w:i/>
            <w:iCs/>
            <w:rPrChange w:id="3404" w:author="HAMLILI Fatima zohra" w:date="2022-03-31T15:30:00Z">
              <w:rPr>
                <w:rFonts w:ascii="Bahnschrift" w:hAnsi="Bahnschrift"/>
                <w:i/>
                <w:iCs/>
              </w:rPr>
            </w:rPrChange>
          </w:rPr>
          <w:t>.</w:t>
        </w:r>
      </w:ins>
    </w:p>
    <w:p w14:paraId="3B0EDAB7" w14:textId="301F944D" w:rsidR="00097773" w:rsidRPr="005B0899" w:rsidRDefault="00097773">
      <w:pPr>
        <w:jc w:val="both"/>
        <w:rPr>
          <w:ins w:id="3405" w:author="HAMLILI Fatima zohra" w:date="2021-12-09T15:23:00Z"/>
          <w:rFonts w:asciiTheme="majorHAnsi" w:hAnsiTheme="majorHAnsi" w:cstheme="majorHAnsi"/>
          <w:rPrChange w:id="3406" w:author="HAMLILI Fatima zohra" w:date="2022-03-31T15:30:00Z">
            <w:rPr>
              <w:ins w:id="3407" w:author="HAMLILI Fatima zohra" w:date="2021-12-09T15:23:00Z"/>
            </w:rPr>
          </w:rPrChange>
        </w:rPr>
        <w:pPrChange w:id="3408" w:author="HAMLILI Fatima zohra" w:date="2021-12-27T10:00:00Z">
          <w:pPr>
            <w:pStyle w:val="ListParagraph"/>
            <w:numPr>
              <w:ilvl w:val="1"/>
              <w:numId w:val="13"/>
            </w:numPr>
            <w:ind w:left="1440" w:hanging="720"/>
          </w:pPr>
        </w:pPrChange>
      </w:pPr>
      <w:ins w:id="3409" w:author="HAMLILI Fatima zohra" w:date="2021-12-09T15:26:00Z">
        <w:r w:rsidRPr="005B0899">
          <w:rPr>
            <w:rFonts w:asciiTheme="majorHAnsi" w:hAnsiTheme="majorHAnsi" w:cstheme="majorHAnsi"/>
            <w:rPrChange w:id="3410" w:author="HAMLILI Fatima zohra" w:date="2022-03-31T15:30:00Z">
              <w:rPr>
                <w:rFonts w:ascii="Bahnschrift" w:hAnsi="Bahnschrift"/>
              </w:rPr>
            </w:rPrChange>
          </w:rPr>
          <w:t xml:space="preserve">Opération : </w:t>
        </w:r>
      </w:ins>
      <w:ins w:id="3411" w:author="HAMLILI Fatima zohra" w:date="2021-12-09T15:30:00Z">
        <w:r w:rsidR="00CF5FBA" w:rsidRPr="005B0899">
          <w:rPr>
            <w:rFonts w:asciiTheme="majorHAnsi" w:hAnsiTheme="majorHAnsi" w:cstheme="majorHAnsi"/>
            <w:rPrChange w:id="3412" w:author="HAMLILI Fatima zohra" w:date="2022-03-31T15:30:00Z">
              <w:rPr>
                <w:rFonts w:ascii="Bahnschrift" w:hAnsi="Bahnschrift"/>
              </w:rPr>
            </w:rPrChange>
          </w:rPr>
          <w:t xml:space="preserve">se connecter </w:t>
        </w:r>
        <w:proofErr w:type="spellStart"/>
        <w:r w:rsidR="00CF5FBA" w:rsidRPr="005B0899">
          <w:rPr>
            <w:rFonts w:asciiTheme="majorHAnsi" w:hAnsiTheme="majorHAnsi" w:cstheme="majorHAnsi"/>
            <w:rPrChange w:id="3413" w:author="HAMLILI Fatima zohra" w:date="2022-03-31T15:30:00Z">
              <w:rPr>
                <w:rFonts w:ascii="Bahnschrift" w:hAnsi="Bahnschrift"/>
              </w:rPr>
            </w:rPrChange>
          </w:rPr>
          <w:t>pui</w:t>
        </w:r>
        <w:proofErr w:type="spellEnd"/>
        <w:r w:rsidR="00CF5FBA" w:rsidRPr="005B0899">
          <w:rPr>
            <w:rFonts w:asciiTheme="majorHAnsi" w:hAnsiTheme="majorHAnsi" w:cstheme="majorHAnsi"/>
            <w:rPrChange w:id="3414" w:author="HAMLILI Fatima zohra" w:date="2022-03-31T15:30:00Z">
              <w:rPr>
                <w:rFonts w:ascii="Bahnschrift" w:hAnsi="Bahnschrift"/>
              </w:rPr>
            </w:rPrChange>
          </w:rPr>
          <w:t xml:space="preserve"> se reconnecter pour constater que l’application </w:t>
        </w:r>
        <w:proofErr w:type="spellStart"/>
        <w:r w:rsidR="00CF5FBA" w:rsidRPr="005B0899">
          <w:rPr>
            <w:rFonts w:asciiTheme="majorHAnsi" w:hAnsiTheme="majorHAnsi" w:cstheme="majorHAnsi"/>
            <w:rPrChange w:id="3415" w:author="HAMLILI Fatima zohra" w:date="2022-03-31T15:30:00Z">
              <w:rPr>
                <w:rFonts w:ascii="Bahnschrift" w:hAnsi="Bahnschrift"/>
              </w:rPr>
            </w:rPrChange>
          </w:rPr>
          <w:t>new_app_modifié</w:t>
        </w:r>
        <w:proofErr w:type="spellEnd"/>
        <w:r w:rsidR="00CF5FBA" w:rsidRPr="005B0899">
          <w:rPr>
            <w:rFonts w:asciiTheme="majorHAnsi" w:hAnsiTheme="majorHAnsi" w:cstheme="majorHAnsi"/>
            <w:rPrChange w:id="3416" w:author="HAMLILI Fatima zohra" w:date="2022-03-31T15:30:00Z">
              <w:rPr>
                <w:rFonts w:ascii="Bahnschrift" w:hAnsi="Bahnschrift"/>
              </w:rPr>
            </w:rPrChange>
          </w:rPr>
          <w:t xml:space="preserve"> ne fait plus partie de la liste des applicat</w:t>
        </w:r>
      </w:ins>
      <w:ins w:id="3417" w:author="HAMLILI Fatima zohra" w:date="2021-12-09T15:31:00Z">
        <w:r w:rsidR="00CF5FBA" w:rsidRPr="005B0899">
          <w:rPr>
            <w:rFonts w:asciiTheme="majorHAnsi" w:hAnsiTheme="majorHAnsi" w:cstheme="majorHAnsi"/>
            <w:rPrChange w:id="3418" w:author="HAMLILI Fatima zohra" w:date="2022-03-31T15:30:00Z">
              <w:rPr>
                <w:rFonts w:ascii="Bahnschrift" w:hAnsi="Bahnschrift"/>
              </w:rPr>
            </w:rPrChange>
          </w:rPr>
          <w:t>ions.</w:t>
        </w:r>
      </w:ins>
    </w:p>
    <w:p w14:paraId="5B13BE57" w14:textId="0503F783" w:rsidR="004B1070" w:rsidRPr="005B0899" w:rsidDel="00F33763" w:rsidRDefault="004B1070" w:rsidP="005369FC">
      <w:pPr>
        <w:pStyle w:val="Heading2"/>
        <w:numPr>
          <w:ilvl w:val="0"/>
          <w:numId w:val="31"/>
        </w:numPr>
        <w:rPr>
          <w:del w:id="3419" w:author="HAMLILI Fatima zohra" w:date="2021-12-09T14:52:00Z"/>
          <w:rFonts w:cstheme="majorHAnsi"/>
          <w:rPrChange w:id="3420" w:author="HAMLILI Fatima zohra" w:date="2022-03-31T15:30:00Z">
            <w:rPr>
              <w:del w:id="3421" w:author="HAMLILI Fatima zohra" w:date="2021-12-09T14:52:00Z"/>
            </w:rPr>
          </w:rPrChange>
        </w:rPr>
        <w:pPrChange w:id="3422" w:author="HAMLILI Fatima zohra" w:date="2022-03-31T15:29:00Z">
          <w:pPr>
            <w:pStyle w:val="ListParagraph"/>
            <w:numPr>
              <w:ilvl w:val="1"/>
              <w:numId w:val="13"/>
            </w:numPr>
            <w:ind w:left="1440" w:hanging="720"/>
          </w:pPr>
        </w:pPrChange>
      </w:pPr>
      <w:del w:id="3423" w:author="HAMLILI Fatima zohra" w:date="2021-12-09T14:52:00Z">
        <w:r w:rsidRPr="005B0899" w:rsidDel="00F33763">
          <w:rPr>
            <w:rFonts w:cstheme="majorHAnsi"/>
            <w:rPrChange w:id="3424" w:author="HAMLILI Fatima zohra" w:date="2022-03-31T15:30:00Z">
              <w:rPr/>
            </w:rPrChange>
          </w:rPr>
          <w:delText xml:space="preserve">Le champ body : remplir avec le JSON suivant </w:delText>
        </w:r>
        <w:r w:rsidR="004A3CD9" w:rsidRPr="005B0899" w:rsidDel="00F33763">
          <w:rPr>
            <w:rFonts w:cstheme="majorHAnsi"/>
            <w:rPrChange w:id="3425" w:author="HAMLILI Fatima zohra" w:date="2022-03-31T15:30:00Z">
              <w:rPr/>
            </w:rPrChange>
          </w:rPr>
          <w:delText>« </w:delText>
        </w:r>
        <w:r w:rsidRPr="005B0899" w:rsidDel="00F33763">
          <w:rPr>
            <w:rFonts w:cstheme="majorHAnsi"/>
            <w:rPrChange w:id="3426" w:author="HAMLILI Fatima zohra" w:date="2022-03-31T15:30:00Z">
              <w:rPr/>
            </w:rPrChange>
          </w:rPr>
          <w:delText>{"name": "</w:delText>
        </w:r>
        <w:r w:rsidR="00A00356" w:rsidRPr="005B0899" w:rsidDel="00F33763">
          <w:rPr>
            <w:rFonts w:cstheme="majorHAnsi"/>
            <w:rPrChange w:id="3427" w:author="HAMLILI Fatima zohra" w:date="2022-03-31T15:30:00Z">
              <w:rPr/>
            </w:rPrChange>
          </w:rPr>
          <w:delText>Nouvelle_Application</w:delText>
        </w:r>
        <w:r w:rsidRPr="005B0899" w:rsidDel="00F33763">
          <w:rPr>
            <w:rFonts w:cstheme="majorHAnsi"/>
            <w:rPrChange w:id="3428" w:author="HAMLILI Fatima zohra" w:date="2022-03-31T15:30:00Z">
              <w:rPr/>
            </w:rPrChange>
          </w:rPr>
          <w:delText>"}</w:delText>
        </w:r>
        <w:r w:rsidR="004A3CD9" w:rsidRPr="005B0899" w:rsidDel="00F33763">
          <w:rPr>
            <w:rFonts w:cstheme="majorHAnsi"/>
            <w:rPrChange w:id="3429" w:author="HAMLILI Fatima zohra" w:date="2022-03-31T15:30:00Z">
              <w:rPr/>
            </w:rPrChange>
          </w:rPr>
          <w:delText> »</w:delText>
        </w:r>
        <w:bookmarkStart w:id="3430" w:name="_Toc92352796"/>
        <w:bookmarkStart w:id="3431" w:name="_Toc92352886"/>
        <w:bookmarkStart w:id="3432" w:name="_Toc92353890"/>
        <w:bookmarkStart w:id="3433" w:name="_Toc92354285"/>
        <w:bookmarkStart w:id="3434" w:name="_Toc99620826"/>
        <w:bookmarkStart w:id="3435" w:name="_Toc99621014"/>
        <w:bookmarkStart w:id="3436" w:name="_Toc99632446"/>
        <w:bookmarkStart w:id="3437" w:name="_Toc99633355"/>
        <w:bookmarkEnd w:id="3430"/>
        <w:bookmarkEnd w:id="3431"/>
        <w:bookmarkEnd w:id="3432"/>
        <w:bookmarkEnd w:id="3433"/>
        <w:bookmarkEnd w:id="3434"/>
        <w:bookmarkEnd w:id="3435"/>
        <w:bookmarkEnd w:id="3436"/>
        <w:bookmarkEnd w:id="3437"/>
      </w:del>
    </w:p>
    <w:p w14:paraId="7A18FC88" w14:textId="77777777" w:rsidR="00A00356" w:rsidRPr="005B0899" w:rsidDel="00F33763" w:rsidRDefault="00A00356" w:rsidP="005369FC">
      <w:pPr>
        <w:pStyle w:val="Heading2"/>
        <w:numPr>
          <w:ilvl w:val="0"/>
          <w:numId w:val="31"/>
        </w:numPr>
        <w:rPr>
          <w:del w:id="3438" w:author="HAMLILI Fatima zohra" w:date="2021-12-09T14:52:00Z"/>
          <w:rFonts w:cstheme="majorHAnsi"/>
          <w:rPrChange w:id="3439" w:author="HAMLILI Fatima zohra" w:date="2022-03-31T15:30:00Z">
            <w:rPr>
              <w:del w:id="3440" w:author="HAMLILI Fatima zohra" w:date="2021-12-09T14:52:00Z"/>
              <w:lang w:val="en-US"/>
            </w:rPr>
          </w:rPrChange>
        </w:rPr>
        <w:pPrChange w:id="3441" w:author="HAMLILI Fatima zohra" w:date="2022-03-31T15:29:00Z">
          <w:pPr>
            <w:pStyle w:val="ListParagraph"/>
            <w:numPr>
              <w:ilvl w:val="1"/>
              <w:numId w:val="13"/>
            </w:numPr>
            <w:ind w:left="1440" w:hanging="720"/>
          </w:pPr>
        </w:pPrChange>
      </w:pPr>
      <w:del w:id="3442" w:author="HAMLILI Fatima zohra" w:date="2021-12-09T14:52:00Z">
        <w:r w:rsidRPr="005B0899" w:rsidDel="00F33763">
          <w:rPr>
            <w:rFonts w:cstheme="majorHAnsi"/>
            <w:rPrChange w:id="3443" w:author="HAMLILI Fatima zohra" w:date="2022-03-31T15:30:00Z">
              <w:rPr>
                <w:lang w:val="en-US"/>
              </w:rPr>
            </w:rPrChange>
          </w:rPr>
          <w:delText>Cliquer sur Try it out</w:delText>
        </w:r>
        <w:bookmarkStart w:id="3444" w:name="_Toc92352797"/>
        <w:bookmarkStart w:id="3445" w:name="_Toc92352887"/>
        <w:bookmarkStart w:id="3446" w:name="_Toc92353891"/>
        <w:bookmarkStart w:id="3447" w:name="_Toc92354286"/>
        <w:bookmarkStart w:id="3448" w:name="_Toc99620827"/>
        <w:bookmarkStart w:id="3449" w:name="_Toc99621015"/>
        <w:bookmarkStart w:id="3450" w:name="_Toc99632447"/>
        <w:bookmarkStart w:id="3451" w:name="_Toc99633356"/>
        <w:bookmarkEnd w:id="3444"/>
        <w:bookmarkEnd w:id="3445"/>
        <w:bookmarkEnd w:id="3446"/>
        <w:bookmarkEnd w:id="3447"/>
        <w:bookmarkEnd w:id="3448"/>
        <w:bookmarkEnd w:id="3449"/>
        <w:bookmarkEnd w:id="3450"/>
        <w:bookmarkEnd w:id="3451"/>
      </w:del>
    </w:p>
    <w:p w14:paraId="714743B9" w14:textId="77777777" w:rsidR="00A00356" w:rsidRPr="005B0899" w:rsidDel="00F33763" w:rsidRDefault="00A00356" w:rsidP="005369FC">
      <w:pPr>
        <w:pStyle w:val="Heading2"/>
        <w:numPr>
          <w:ilvl w:val="0"/>
          <w:numId w:val="31"/>
        </w:numPr>
        <w:rPr>
          <w:del w:id="3452" w:author="HAMLILI Fatima zohra" w:date="2021-12-09T14:52:00Z"/>
          <w:rFonts w:cstheme="majorHAnsi"/>
          <w:rPrChange w:id="3453" w:author="HAMLILI Fatima zohra" w:date="2022-03-31T15:30:00Z">
            <w:rPr>
              <w:del w:id="3454" w:author="HAMLILI Fatima zohra" w:date="2021-12-09T14:52:00Z"/>
            </w:rPr>
          </w:rPrChange>
        </w:rPr>
        <w:pPrChange w:id="3455" w:author="HAMLILI Fatima zohra" w:date="2022-03-31T15:29:00Z">
          <w:pPr>
            <w:pStyle w:val="ListParagraph"/>
            <w:numPr>
              <w:ilvl w:val="1"/>
              <w:numId w:val="13"/>
            </w:numPr>
            <w:ind w:left="1440" w:hanging="720"/>
          </w:pPr>
        </w:pPrChange>
      </w:pPr>
      <w:del w:id="3456" w:author="HAMLILI Fatima zohra" w:date="2021-12-09T14:52:00Z">
        <w:r w:rsidRPr="005B0899" w:rsidDel="00F33763">
          <w:rPr>
            <w:rFonts w:cstheme="majorHAnsi"/>
            <w:rPrChange w:id="3457" w:author="HAMLILI Fatima zohra" w:date="2022-03-31T15:30:00Z">
              <w:rPr/>
            </w:rPrChange>
          </w:rPr>
          <w:delText xml:space="preserve">Repartir sur l’IHM Nudge et rafraichir la liste des application </w:delText>
        </w:r>
        <w:bookmarkStart w:id="3458" w:name="_Toc92352798"/>
        <w:bookmarkStart w:id="3459" w:name="_Toc92352888"/>
        <w:bookmarkStart w:id="3460" w:name="_Toc92353892"/>
        <w:bookmarkStart w:id="3461" w:name="_Toc92354287"/>
        <w:bookmarkStart w:id="3462" w:name="_Toc99620828"/>
        <w:bookmarkStart w:id="3463" w:name="_Toc99621016"/>
        <w:bookmarkStart w:id="3464" w:name="_Toc99632448"/>
        <w:bookmarkStart w:id="3465" w:name="_Toc99633357"/>
        <w:bookmarkEnd w:id="3458"/>
        <w:bookmarkEnd w:id="3459"/>
        <w:bookmarkEnd w:id="3460"/>
        <w:bookmarkEnd w:id="3461"/>
        <w:bookmarkEnd w:id="3462"/>
        <w:bookmarkEnd w:id="3463"/>
        <w:bookmarkEnd w:id="3464"/>
        <w:bookmarkEnd w:id="3465"/>
      </w:del>
    </w:p>
    <w:p w14:paraId="5B3C7B37" w14:textId="3265E599" w:rsidR="00F33763" w:rsidRPr="005B0899" w:rsidDel="00CF5FBA" w:rsidRDefault="00A00356" w:rsidP="005369FC">
      <w:pPr>
        <w:pStyle w:val="Heading2"/>
        <w:numPr>
          <w:ilvl w:val="0"/>
          <w:numId w:val="31"/>
        </w:numPr>
        <w:rPr>
          <w:del w:id="3466" w:author="HAMLILI Fatima zohra" w:date="2021-12-09T15:31:00Z"/>
          <w:rFonts w:cstheme="majorHAnsi"/>
          <w:rPrChange w:id="3467" w:author="HAMLILI Fatima zohra" w:date="2022-03-31T15:30:00Z">
            <w:rPr>
              <w:del w:id="3468" w:author="HAMLILI Fatima zohra" w:date="2021-12-09T15:31:00Z"/>
            </w:rPr>
          </w:rPrChange>
        </w:rPr>
        <w:pPrChange w:id="3469" w:author="HAMLILI Fatima zohra" w:date="2022-03-31T15:29:00Z">
          <w:pPr>
            <w:pStyle w:val="ListParagraph"/>
            <w:numPr>
              <w:ilvl w:val="2"/>
              <w:numId w:val="13"/>
            </w:numPr>
            <w:ind w:left="1800" w:hanging="720"/>
          </w:pPr>
        </w:pPrChange>
      </w:pPr>
      <w:del w:id="3470" w:author="HAMLILI Fatima zohra" w:date="2021-12-09T14:52:00Z">
        <w:r w:rsidRPr="005B0899" w:rsidDel="00F33763">
          <w:rPr>
            <w:rFonts w:cstheme="majorHAnsi"/>
            <w:rPrChange w:id="3471" w:author="HAMLILI Fatima zohra" w:date="2022-03-31T15:30:00Z">
              <w:rPr/>
            </w:rPrChange>
          </w:rPr>
          <w:delText xml:space="preserve">L’application créée précédemment doit s’appeler « Nouvelle_Application » </w:delText>
        </w:r>
      </w:del>
      <w:bookmarkStart w:id="3472" w:name="_Toc92352799"/>
      <w:bookmarkStart w:id="3473" w:name="_Toc92352889"/>
      <w:bookmarkStart w:id="3474" w:name="_Toc92353893"/>
      <w:bookmarkStart w:id="3475" w:name="_Toc92354288"/>
      <w:bookmarkStart w:id="3476" w:name="_Toc99620829"/>
      <w:bookmarkStart w:id="3477" w:name="_Toc99621017"/>
      <w:bookmarkStart w:id="3478" w:name="_Toc99632449"/>
      <w:bookmarkStart w:id="3479" w:name="_Toc99633358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</w:p>
    <w:p w14:paraId="42034B7D" w14:textId="7BE032C3" w:rsidR="00A00356" w:rsidRPr="005B0899" w:rsidDel="00CF5FBA" w:rsidRDefault="00A00356" w:rsidP="005369FC">
      <w:pPr>
        <w:pStyle w:val="Heading2"/>
        <w:numPr>
          <w:ilvl w:val="0"/>
          <w:numId w:val="31"/>
        </w:numPr>
        <w:rPr>
          <w:del w:id="3480" w:author="HAMLILI Fatima zohra" w:date="2021-12-09T15:31:00Z"/>
          <w:rFonts w:cstheme="majorHAnsi"/>
          <w:rPrChange w:id="3481" w:author="HAMLILI Fatima zohra" w:date="2022-03-31T15:30:00Z">
            <w:rPr>
              <w:del w:id="3482" w:author="HAMLILI Fatima zohra" w:date="2021-12-09T15:31:00Z"/>
              <w:rFonts w:cs="Helvetica"/>
            </w:rPr>
          </w:rPrChange>
        </w:rPr>
        <w:pPrChange w:id="3483" w:author="HAMLILI Fatima zohra" w:date="2022-03-31T15:29:00Z">
          <w:pPr/>
        </w:pPrChange>
      </w:pPr>
      <w:del w:id="3484" w:author="HAMLILI Fatima zohra" w:date="2021-12-09T15:31:00Z">
        <w:r w:rsidRPr="005B0899" w:rsidDel="00CF5FBA">
          <w:rPr>
            <w:rFonts w:cstheme="majorHAnsi"/>
            <w:rPrChange w:id="3485" w:author="HAMLILI Fatima zohra" w:date="2022-03-31T15:30:00Z">
              <w:rPr>
                <w:rFonts w:cs="Helvetica"/>
              </w:rPr>
            </w:rPrChange>
          </w:rPr>
          <w:delText>Informations sur l’utilisateur connecté</w:delText>
        </w:r>
        <w:bookmarkStart w:id="3486" w:name="_Toc92352800"/>
        <w:bookmarkStart w:id="3487" w:name="_Toc92352890"/>
        <w:bookmarkStart w:id="3488" w:name="_Toc92353894"/>
        <w:bookmarkStart w:id="3489" w:name="_Toc92354289"/>
        <w:bookmarkStart w:id="3490" w:name="_Toc99620830"/>
        <w:bookmarkStart w:id="3491" w:name="_Toc99621018"/>
        <w:bookmarkStart w:id="3492" w:name="_Toc99632450"/>
        <w:bookmarkStart w:id="3493" w:name="_Toc99633359"/>
        <w:bookmarkEnd w:id="3486"/>
        <w:bookmarkEnd w:id="3487"/>
        <w:bookmarkEnd w:id="3488"/>
        <w:bookmarkEnd w:id="3489"/>
        <w:bookmarkEnd w:id="3490"/>
        <w:bookmarkEnd w:id="3491"/>
        <w:bookmarkEnd w:id="3492"/>
        <w:bookmarkEnd w:id="3493"/>
      </w:del>
    </w:p>
    <w:p w14:paraId="19206D20" w14:textId="04A4EDB1" w:rsidR="00A00356" w:rsidRPr="005B0899" w:rsidDel="00CF5FBA" w:rsidRDefault="00A00356" w:rsidP="005369FC">
      <w:pPr>
        <w:pStyle w:val="Heading2"/>
        <w:numPr>
          <w:ilvl w:val="0"/>
          <w:numId w:val="31"/>
        </w:numPr>
        <w:rPr>
          <w:del w:id="3494" w:author="HAMLILI Fatima zohra" w:date="2021-12-09T15:31:00Z"/>
          <w:rFonts w:cstheme="majorHAnsi"/>
          <w:rPrChange w:id="3495" w:author="HAMLILI Fatima zohra" w:date="2022-03-31T15:30:00Z">
            <w:rPr>
              <w:del w:id="3496" w:author="HAMLILI Fatima zohra" w:date="2021-12-09T15:31:00Z"/>
              <w:rFonts w:cs="Helvetica"/>
            </w:rPr>
          </w:rPrChange>
        </w:rPr>
        <w:pPrChange w:id="3497" w:author="HAMLILI Fatima zohra" w:date="2022-03-31T15:29:00Z">
          <w:pPr>
            <w:pStyle w:val="ListParagraph"/>
            <w:numPr>
              <w:numId w:val="13"/>
            </w:numPr>
            <w:ind w:hanging="360"/>
          </w:pPr>
        </w:pPrChange>
      </w:pPr>
      <w:del w:id="3498" w:author="HAMLILI Fatima zohra" w:date="2021-12-09T15:31:00Z">
        <w:r w:rsidRPr="005B0899" w:rsidDel="00CF5FBA">
          <w:rPr>
            <w:rFonts w:cstheme="majorHAnsi"/>
            <w:rPrChange w:id="3499" w:author="HAMLILI Fatima zohra" w:date="2022-03-31T15:30:00Z">
              <w:rPr>
                <w:rFonts w:cs="Helvetica"/>
              </w:rPr>
            </w:rPrChange>
          </w:rPr>
          <w:delText>Se rendre sur users</w:delText>
        </w:r>
        <w:r w:rsidR="001D145C" w:rsidRPr="005B0899" w:rsidDel="00CF5FBA">
          <w:rPr>
            <w:rFonts w:cstheme="majorHAnsi"/>
            <w:rPrChange w:id="3500" w:author="HAMLILI Fatima zohra" w:date="2022-03-31T15:30:00Z">
              <w:rPr>
                <w:rFonts w:cs="Helvetica"/>
              </w:rPr>
            </w:rPrChange>
          </w:rPr>
          <w:delText>/GET /users et cliquer sur Try It Out =&gt; Une liste avec un seul utilisateur devrait apparitre avec vos informations</w:delText>
        </w:r>
        <w:bookmarkStart w:id="3501" w:name="_Toc92352801"/>
        <w:bookmarkStart w:id="3502" w:name="_Toc92352891"/>
        <w:bookmarkStart w:id="3503" w:name="_Toc92353895"/>
        <w:bookmarkStart w:id="3504" w:name="_Toc92354290"/>
        <w:bookmarkStart w:id="3505" w:name="_Toc99620831"/>
        <w:bookmarkStart w:id="3506" w:name="_Toc99621019"/>
        <w:bookmarkStart w:id="3507" w:name="_Toc99632451"/>
        <w:bookmarkStart w:id="3508" w:name="_Toc99633360"/>
        <w:bookmarkEnd w:id="3501"/>
        <w:bookmarkEnd w:id="3502"/>
        <w:bookmarkEnd w:id="3503"/>
        <w:bookmarkEnd w:id="3504"/>
        <w:bookmarkEnd w:id="3505"/>
        <w:bookmarkEnd w:id="3506"/>
        <w:bookmarkEnd w:id="3507"/>
        <w:bookmarkEnd w:id="3508"/>
      </w:del>
    </w:p>
    <w:p w14:paraId="15F597BA" w14:textId="0407489C" w:rsidR="001D145C" w:rsidRPr="005B0899" w:rsidDel="00CF5FBA" w:rsidRDefault="004A3CD9" w:rsidP="005369FC">
      <w:pPr>
        <w:pStyle w:val="Heading2"/>
        <w:numPr>
          <w:ilvl w:val="0"/>
          <w:numId w:val="31"/>
        </w:numPr>
        <w:rPr>
          <w:del w:id="3509" w:author="HAMLILI Fatima zohra" w:date="2021-12-09T15:31:00Z"/>
          <w:rFonts w:cstheme="majorHAnsi"/>
          <w:rPrChange w:id="3510" w:author="HAMLILI Fatima zohra" w:date="2022-03-31T15:30:00Z">
            <w:rPr>
              <w:del w:id="3511" w:author="HAMLILI Fatima zohra" w:date="2021-12-09T15:31:00Z"/>
              <w:rFonts w:cs="Helvetica"/>
            </w:rPr>
          </w:rPrChange>
        </w:rPr>
        <w:pPrChange w:id="3512" w:author="HAMLILI Fatima zohra" w:date="2022-03-31T15:29:00Z">
          <w:pPr>
            <w:pStyle w:val="ListParagraph"/>
            <w:numPr>
              <w:numId w:val="13"/>
            </w:numPr>
            <w:ind w:hanging="360"/>
          </w:pPr>
        </w:pPrChange>
      </w:pPr>
      <w:del w:id="3513" w:author="HAMLILI Fatima zohra" w:date="2021-12-09T15:31:00Z">
        <w:r w:rsidRPr="005B0899" w:rsidDel="00CF5FBA">
          <w:rPr>
            <w:rFonts w:cstheme="majorHAnsi"/>
            <w:rPrChange w:id="3514" w:author="HAMLILI Fatima zohra" w:date="2022-03-31T15:30:00Z">
              <w:rPr>
                <w:rFonts w:cs="Helvetica"/>
              </w:rPr>
            </w:rPrChange>
          </w:rPr>
          <w:delText xml:space="preserve">Se rendre sur users/PUT /users et remplir dans les champs : </w:delText>
        </w:r>
        <w:bookmarkStart w:id="3515" w:name="_Toc92352802"/>
        <w:bookmarkStart w:id="3516" w:name="_Toc92352892"/>
        <w:bookmarkStart w:id="3517" w:name="_Toc92353896"/>
        <w:bookmarkStart w:id="3518" w:name="_Toc92354291"/>
        <w:bookmarkStart w:id="3519" w:name="_Toc99620832"/>
        <w:bookmarkStart w:id="3520" w:name="_Toc99621020"/>
        <w:bookmarkStart w:id="3521" w:name="_Toc99632452"/>
        <w:bookmarkStart w:id="3522" w:name="_Toc99633361"/>
        <w:bookmarkEnd w:id="3515"/>
        <w:bookmarkEnd w:id="3516"/>
        <w:bookmarkEnd w:id="3517"/>
        <w:bookmarkEnd w:id="3518"/>
        <w:bookmarkEnd w:id="3519"/>
        <w:bookmarkEnd w:id="3520"/>
        <w:bookmarkEnd w:id="3521"/>
        <w:bookmarkEnd w:id="3522"/>
      </w:del>
    </w:p>
    <w:p w14:paraId="7F3F9856" w14:textId="14B1C7B8" w:rsidR="004A3CD9" w:rsidRPr="005B0899" w:rsidDel="00CF5FBA" w:rsidRDefault="004A3CD9" w:rsidP="005369FC">
      <w:pPr>
        <w:pStyle w:val="Heading2"/>
        <w:numPr>
          <w:ilvl w:val="0"/>
          <w:numId w:val="31"/>
        </w:numPr>
        <w:rPr>
          <w:del w:id="3523" w:author="HAMLILI Fatima zohra" w:date="2021-12-09T15:31:00Z"/>
          <w:rFonts w:cstheme="majorHAnsi"/>
          <w:rPrChange w:id="3524" w:author="HAMLILI Fatima zohra" w:date="2022-03-31T15:30:00Z">
            <w:rPr>
              <w:del w:id="3525" w:author="HAMLILI Fatima zohra" w:date="2021-12-09T15:31:00Z"/>
              <w:rFonts w:cs="Helvetica"/>
            </w:rPr>
          </w:rPrChange>
        </w:rPr>
        <w:pPrChange w:id="3526" w:author="HAMLILI Fatima zohra" w:date="2022-03-31T15:29:00Z">
          <w:pPr>
            <w:pStyle w:val="ListParagraph"/>
            <w:numPr>
              <w:ilvl w:val="1"/>
              <w:numId w:val="13"/>
            </w:numPr>
            <w:ind w:left="1440" w:hanging="720"/>
          </w:pPr>
        </w:pPrChange>
      </w:pPr>
      <w:del w:id="3527" w:author="HAMLILI Fatima zohra" w:date="2021-12-09T15:31:00Z">
        <w:r w:rsidRPr="005B0899" w:rsidDel="00CF5FBA">
          <w:rPr>
            <w:rFonts w:cstheme="majorHAnsi"/>
            <w:rPrChange w:id="3528" w:author="HAMLILI Fatima zohra" w:date="2022-03-31T15:30:00Z">
              <w:rPr>
                <w:rFonts w:cs="Helvetica"/>
              </w:rPr>
            </w:rPrChange>
          </w:rPr>
          <w:delText>Id : id récupérer de users/GET /users</w:delText>
        </w:r>
        <w:bookmarkStart w:id="3529" w:name="_Toc92352803"/>
        <w:bookmarkStart w:id="3530" w:name="_Toc92352893"/>
        <w:bookmarkStart w:id="3531" w:name="_Toc92353897"/>
        <w:bookmarkStart w:id="3532" w:name="_Toc92354292"/>
        <w:bookmarkStart w:id="3533" w:name="_Toc99620833"/>
        <w:bookmarkStart w:id="3534" w:name="_Toc99621021"/>
        <w:bookmarkStart w:id="3535" w:name="_Toc99632453"/>
        <w:bookmarkStart w:id="3536" w:name="_Toc99633362"/>
        <w:bookmarkEnd w:id="3529"/>
        <w:bookmarkEnd w:id="3530"/>
        <w:bookmarkEnd w:id="3531"/>
        <w:bookmarkEnd w:id="3532"/>
        <w:bookmarkEnd w:id="3533"/>
        <w:bookmarkEnd w:id="3534"/>
        <w:bookmarkEnd w:id="3535"/>
        <w:bookmarkEnd w:id="3536"/>
      </w:del>
    </w:p>
    <w:p w14:paraId="10D4A298" w14:textId="6EBDE481" w:rsidR="004A3CD9" w:rsidRPr="005B0899" w:rsidDel="00CF5FBA" w:rsidRDefault="004A3CD9" w:rsidP="005369FC">
      <w:pPr>
        <w:pStyle w:val="Heading2"/>
        <w:numPr>
          <w:ilvl w:val="0"/>
          <w:numId w:val="31"/>
        </w:numPr>
        <w:rPr>
          <w:del w:id="3537" w:author="HAMLILI Fatima zohra" w:date="2021-12-09T15:31:00Z"/>
          <w:rFonts w:cstheme="majorHAnsi"/>
          <w:rPrChange w:id="3538" w:author="HAMLILI Fatima zohra" w:date="2022-03-31T15:30:00Z">
            <w:rPr>
              <w:del w:id="3539" w:author="HAMLILI Fatima zohra" w:date="2021-12-09T15:31:00Z"/>
              <w:rFonts w:cs="Helvetica"/>
            </w:rPr>
          </w:rPrChange>
        </w:rPr>
        <w:pPrChange w:id="3540" w:author="HAMLILI Fatima zohra" w:date="2022-03-31T15:29:00Z">
          <w:pPr>
            <w:pStyle w:val="ListParagraph"/>
            <w:numPr>
              <w:ilvl w:val="1"/>
              <w:numId w:val="13"/>
            </w:numPr>
            <w:ind w:left="1440" w:hanging="720"/>
          </w:pPr>
        </w:pPrChange>
      </w:pPr>
      <w:del w:id="3541" w:author="HAMLILI Fatima zohra" w:date="2021-12-09T15:31:00Z">
        <w:r w:rsidRPr="005B0899" w:rsidDel="00CF5FBA">
          <w:rPr>
            <w:rFonts w:cstheme="majorHAnsi"/>
            <w:rPrChange w:id="3542" w:author="HAMLILI Fatima zohra" w:date="2022-03-31T15:30:00Z">
              <w:rPr>
                <w:rFonts w:cs="Helvetica"/>
              </w:rPr>
            </w:rPrChange>
          </w:rPr>
          <w:delText>Body : le JSON suivant « {"email": "email": "user@gmail.fr"} »</w:delText>
        </w:r>
        <w:bookmarkStart w:id="3543" w:name="_Toc92352804"/>
        <w:bookmarkStart w:id="3544" w:name="_Toc92352894"/>
        <w:bookmarkStart w:id="3545" w:name="_Toc92353898"/>
        <w:bookmarkStart w:id="3546" w:name="_Toc92354293"/>
        <w:bookmarkStart w:id="3547" w:name="_Toc99620834"/>
        <w:bookmarkStart w:id="3548" w:name="_Toc99621022"/>
        <w:bookmarkStart w:id="3549" w:name="_Toc99632454"/>
        <w:bookmarkStart w:id="3550" w:name="_Toc99633363"/>
        <w:bookmarkEnd w:id="3543"/>
        <w:bookmarkEnd w:id="3544"/>
        <w:bookmarkEnd w:id="3545"/>
        <w:bookmarkEnd w:id="3546"/>
        <w:bookmarkEnd w:id="3547"/>
        <w:bookmarkEnd w:id="3548"/>
        <w:bookmarkEnd w:id="3549"/>
        <w:bookmarkEnd w:id="3550"/>
      </w:del>
    </w:p>
    <w:p w14:paraId="59C4A05D" w14:textId="03905194" w:rsidR="00FC3904" w:rsidRPr="005B0899" w:rsidDel="00CF5FBA" w:rsidRDefault="00FC3904" w:rsidP="005369FC">
      <w:pPr>
        <w:pStyle w:val="Heading2"/>
        <w:numPr>
          <w:ilvl w:val="0"/>
          <w:numId w:val="31"/>
        </w:numPr>
        <w:rPr>
          <w:del w:id="3551" w:author="HAMLILI Fatima zohra" w:date="2021-12-09T15:31:00Z"/>
          <w:rFonts w:cstheme="majorHAnsi"/>
          <w:rPrChange w:id="3552" w:author="HAMLILI Fatima zohra" w:date="2022-03-31T15:30:00Z">
            <w:rPr>
              <w:del w:id="3553" w:author="HAMLILI Fatima zohra" w:date="2021-12-09T15:31:00Z"/>
              <w:rFonts w:cs="Helvetica"/>
            </w:rPr>
          </w:rPrChange>
        </w:rPr>
        <w:pPrChange w:id="3554" w:author="HAMLILI Fatima zohra" w:date="2022-03-31T15:29:00Z">
          <w:pPr>
            <w:pStyle w:val="ListParagraph"/>
            <w:numPr>
              <w:ilvl w:val="2"/>
              <w:numId w:val="13"/>
            </w:numPr>
            <w:ind w:left="1800" w:hanging="720"/>
          </w:pPr>
        </w:pPrChange>
      </w:pPr>
      <w:del w:id="3555" w:author="HAMLILI Fatima zohra" w:date="2021-12-09T15:31:00Z">
        <w:r w:rsidRPr="005B0899" w:rsidDel="00CF5FBA">
          <w:rPr>
            <w:rFonts w:cstheme="majorHAnsi"/>
            <w:rPrChange w:id="3556" w:author="HAMLILI Fatima zohra" w:date="2022-03-31T15:30:00Z">
              <w:rPr>
                <w:rFonts w:cs="Helvetica"/>
              </w:rPr>
            </w:rPrChange>
          </w:rPr>
          <w:delText>Rafraichir  l’IHM Nudge et vérifier la ligne email dans Paramètres/UTISATEUR section profil</w:delText>
        </w:r>
        <w:bookmarkStart w:id="3557" w:name="_Toc92352805"/>
        <w:bookmarkStart w:id="3558" w:name="_Toc92352895"/>
        <w:bookmarkStart w:id="3559" w:name="_Toc92353899"/>
        <w:bookmarkStart w:id="3560" w:name="_Toc92354294"/>
        <w:bookmarkStart w:id="3561" w:name="_Toc99620835"/>
        <w:bookmarkStart w:id="3562" w:name="_Toc99621023"/>
        <w:bookmarkStart w:id="3563" w:name="_Toc99632455"/>
        <w:bookmarkStart w:id="3564" w:name="_Toc99633364"/>
        <w:bookmarkEnd w:id="3557"/>
        <w:bookmarkEnd w:id="3558"/>
        <w:bookmarkEnd w:id="3559"/>
        <w:bookmarkEnd w:id="3560"/>
        <w:bookmarkEnd w:id="3561"/>
        <w:bookmarkEnd w:id="3562"/>
        <w:bookmarkEnd w:id="3563"/>
        <w:bookmarkEnd w:id="3564"/>
      </w:del>
    </w:p>
    <w:p w14:paraId="7DF07B04" w14:textId="58CD9BA4" w:rsidR="00092679" w:rsidRPr="005B0899" w:rsidRDefault="00092679" w:rsidP="005369FC">
      <w:pPr>
        <w:pStyle w:val="Heading2"/>
        <w:numPr>
          <w:ilvl w:val="0"/>
          <w:numId w:val="31"/>
        </w:numPr>
        <w:rPr>
          <w:rFonts w:cstheme="majorHAnsi"/>
          <w:rPrChange w:id="3565" w:author="HAMLILI Fatima zohra" w:date="2022-03-31T15:30:00Z">
            <w:rPr>
              <w:rFonts w:cs="Helvetica"/>
            </w:rPr>
          </w:rPrChange>
        </w:rPr>
        <w:pPrChange w:id="3566" w:author="HAMLILI Fatima zohra" w:date="2022-03-31T15:29:00Z">
          <w:pPr>
            <w:pStyle w:val="Heading3"/>
            <w:numPr>
              <w:numId w:val="18"/>
            </w:numPr>
            <w:ind w:left="720" w:hanging="360"/>
          </w:pPr>
        </w:pPrChange>
      </w:pPr>
      <w:bookmarkStart w:id="3567" w:name="_Toc99633365"/>
      <w:r w:rsidRPr="005B0899">
        <w:rPr>
          <w:rFonts w:cstheme="majorHAnsi"/>
          <w:rPrChange w:id="3568" w:author="HAMLILI Fatima zohra" w:date="2022-03-31T15:30:00Z">
            <w:rPr>
              <w:rFonts w:cs="Helvetica"/>
            </w:rPr>
          </w:rPrChange>
        </w:rPr>
        <w:t>Onglet DOCUMENTATION</w:t>
      </w:r>
      <w:bookmarkEnd w:id="3567"/>
    </w:p>
    <w:p w14:paraId="7787B27E" w14:textId="5F137BF9" w:rsidR="00092679" w:rsidRPr="005B0899" w:rsidRDefault="00092679">
      <w:pPr>
        <w:jc w:val="both"/>
        <w:rPr>
          <w:rFonts w:asciiTheme="majorHAnsi" w:hAnsiTheme="majorHAnsi" w:cstheme="majorHAnsi"/>
          <w:rPrChange w:id="3569" w:author="HAMLILI Fatima zohra" w:date="2022-03-31T15:30:00Z">
            <w:rPr>
              <w:rFonts w:ascii="Bahnschrift" w:hAnsi="Bahnschrift" w:cs="Helvetica"/>
            </w:rPr>
          </w:rPrChange>
        </w:rPr>
        <w:pPrChange w:id="3570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3571" w:author="HAMLILI Fatima zohra" w:date="2022-03-31T15:30:00Z">
            <w:rPr>
              <w:rFonts w:ascii="Bahnschrift" w:hAnsi="Bahnschrift" w:cs="Helvetica"/>
            </w:rPr>
          </w:rPrChange>
        </w:rPr>
        <w:t xml:space="preserve">Cette </w:t>
      </w:r>
      <w:r w:rsidR="003F60EC" w:rsidRPr="005B0899">
        <w:rPr>
          <w:rFonts w:asciiTheme="majorHAnsi" w:hAnsiTheme="majorHAnsi" w:cstheme="majorHAnsi"/>
          <w:rPrChange w:id="3572" w:author="HAMLILI Fatima zohra" w:date="2022-03-31T15:30:00Z">
            <w:rPr>
              <w:rFonts w:ascii="Bahnschrift" w:hAnsi="Bahnschrift" w:cs="Helvetica"/>
            </w:rPr>
          </w:rPrChange>
        </w:rPr>
        <w:t xml:space="preserve">onglet doit ouvrir la page suivante </w:t>
      </w:r>
      <w:r w:rsidR="007A6229" w:rsidRPr="005B0899">
        <w:rPr>
          <w:rFonts w:asciiTheme="majorHAnsi" w:hAnsiTheme="majorHAnsi" w:cstheme="majorHAnsi"/>
          <w:rPrChange w:id="3573" w:author="HAMLILI Fatima zohra" w:date="2022-03-31T15:30:00Z">
            <w:rPr/>
          </w:rPrChange>
        </w:rPr>
        <w:fldChar w:fldCharType="begin"/>
      </w:r>
      <w:r w:rsidR="007A6229" w:rsidRPr="005B0899">
        <w:rPr>
          <w:rFonts w:asciiTheme="majorHAnsi" w:hAnsiTheme="majorHAnsi" w:cstheme="majorHAnsi"/>
          <w:rPrChange w:id="3574" w:author="HAMLILI Fatima zohra" w:date="2022-03-31T15:30:00Z">
            <w:rPr/>
          </w:rPrChange>
        </w:rPr>
        <w:instrText xml:space="preserve"> HYPERLINK "https://nudge-apm.com/configuration_fr/" </w:instrText>
      </w:r>
      <w:r w:rsidR="007A6229" w:rsidRPr="005B0899">
        <w:rPr>
          <w:rFonts w:asciiTheme="majorHAnsi" w:hAnsiTheme="majorHAnsi" w:cstheme="majorHAnsi"/>
          <w:rPrChange w:id="3575" w:author="HAMLILI Fatima zohra" w:date="2022-03-31T15:30:00Z">
            <w:rPr>
              <w:rStyle w:val="Hyperlink"/>
              <w:rFonts w:ascii="Bahnschrift" w:hAnsi="Bahnschrift" w:cs="Helvetica"/>
            </w:rPr>
          </w:rPrChange>
        </w:rPr>
        <w:fldChar w:fldCharType="separate"/>
      </w:r>
      <w:r w:rsidR="003F60EC" w:rsidRPr="005B0899">
        <w:rPr>
          <w:rStyle w:val="Hyperlink"/>
          <w:rFonts w:asciiTheme="majorHAnsi" w:hAnsiTheme="majorHAnsi" w:cstheme="majorHAnsi"/>
          <w:rPrChange w:id="3576" w:author="HAMLILI Fatima zohra" w:date="2022-03-31T15:30:00Z">
            <w:rPr>
              <w:rStyle w:val="Hyperlink"/>
              <w:rFonts w:ascii="Bahnschrift" w:hAnsi="Bahnschrift" w:cs="Helvetica"/>
            </w:rPr>
          </w:rPrChange>
        </w:rPr>
        <w:t>https://nudge-apm.com/configuration_fr/</w:t>
      </w:r>
      <w:r w:rsidR="007A6229" w:rsidRPr="005B0899">
        <w:rPr>
          <w:rStyle w:val="Hyperlink"/>
          <w:rFonts w:asciiTheme="majorHAnsi" w:hAnsiTheme="majorHAnsi" w:cstheme="majorHAnsi"/>
          <w:rPrChange w:id="3577" w:author="HAMLILI Fatima zohra" w:date="2022-03-31T15:30:00Z">
            <w:rPr>
              <w:rStyle w:val="Hyperlink"/>
              <w:rFonts w:ascii="Bahnschrift" w:hAnsi="Bahnschrift" w:cs="Helvetica"/>
            </w:rPr>
          </w:rPrChange>
        </w:rPr>
        <w:fldChar w:fldCharType="end"/>
      </w:r>
    </w:p>
    <w:p w14:paraId="124DA5CB" w14:textId="6FD031DD" w:rsidR="003F60EC" w:rsidRPr="005B0899" w:rsidRDefault="003F60EC" w:rsidP="005369FC">
      <w:pPr>
        <w:pStyle w:val="Heading2"/>
        <w:numPr>
          <w:ilvl w:val="0"/>
          <w:numId w:val="31"/>
        </w:numPr>
        <w:rPr>
          <w:rFonts w:cstheme="majorHAnsi"/>
          <w:rPrChange w:id="3578" w:author="HAMLILI Fatima zohra" w:date="2022-03-31T15:30:00Z">
            <w:rPr/>
          </w:rPrChange>
        </w:rPr>
        <w:pPrChange w:id="3579" w:author="HAMLILI Fatima zohra" w:date="2022-03-31T15:29:00Z">
          <w:pPr>
            <w:pStyle w:val="Heading3"/>
            <w:numPr>
              <w:numId w:val="18"/>
            </w:numPr>
            <w:ind w:left="720" w:hanging="360"/>
          </w:pPr>
        </w:pPrChange>
      </w:pPr>
      <w:bookmarkStart w:id="3580" w:name="_Toc99633366"/>
      <w:r w:rsidRPr="005B0899">
        <w:rPr>
          <w:rFonts w:cstheme="majorHAnsi"/>
          <w:rPrChange w:id="3581" w:author="HAMLILI Fatima zohra" w:date="2022-03-31T15:30:00Z">
            <w:rPr/>
          </w:rPrChange>
        </w:rPr>
        <w:t>Onglet SUPPORT LOGICIEL</w:t>
      </w:r>
      <w:bookmarkEnd w:id="3580"/>
    </w:p>
    <w:p w14:paraId="3A98196C" w14:textId="28ACF777" w:rsidR="003F60EC" w:rsidRPr="005B0899" w:rsidRDefault="003F60EC">
      <w:pPr>
        <w:jc w:val="both"/>
        <w:rPr>
          <w:rFonts w:asciiTheme="majorHAnsi" w:hAnsiTheme="majorHAnsi" w:cstheme="majorHAnsi"/>
          <w:rPrChange w:id="3582" w:author="HAMLILI Fatima zohra" w:date="2022-03-31T15:30:00Z">
            <w:rPr>
              <w:rFonts w:ascii="Bahnschrift" w:hAnsi="Bahnschrift" w:cs="Helvetica"/>
            </w:rPr>
          </w:rPrChange>
        </w:rPr>
        <w:pPrChange w:id="3583" w:author="HAMLILI Fatima zohra" w:date="2021-12-27T10:00:00Z">
          <w:pPr/>
        </w:pPrChange>
      </w:pPr>
      <w:r w:rsidRPr="005B0899">
        <w:rPr>
          <w:rFonts w:asciiTheme="majorHAnsi" w:hAnsiTheme="majorHAnsi" w:cstheme="majorHAnsi"/>
          <w:rPrChange w:id="3584" w:author="HAMLILI Fatima zohra" w:date="2022-03-31T15:30:00Z">
            <w:rPr>
              <w:rFonts w:ascii="Bahnschrift" w:hAnsi="Bahnschrift" w:cs="Helvetica"/>
            </w:rPr>
          </w:rPrChange>
        </w:rPr>
        <w:t xml:space="preserve">Cette onglet doit ouvrir le page suivante </w:t>
      </w:r>
      <w:r w:rsidR="007A6229" w:rsidRPr="005B0899">
        <w:rPr>
          <w:rFonts w:asciiTheme="majorHAnsi" w:hAnsiTheme="majorHAnsi" w:cstheme="majorHAnsi"/>
          <w:rPrChange w:id="3585" w:author="HAMLILI Fatima zohra" w:date="2022-03-31T15:30:00Z">
            <w:rPr/>
          </w:rPrChange>
        </w:rPr>
        <w:fldChar w:fldCharType="begin"/>
      </w:r>
      <w:r w:rsidR="007A6229" w:rsidRPr="005B0899">
        <w:rPr>
          <w:rFonts w:asciiTheme="majorHAnsi" w:hAnsiTheme="majorHAnsi" w:cstheme="majorHAnsi"/>
          <w:rPrChange w:id="3586" w:author="HAMLILI Fatima zohra" w:date="2022-03-31T15:30:00Z">
            <w:rPr/>
          </w:rPrChange>
        </w:rPr>
        <w:instrText xml:space="preserve"> HYPERLINK "https://support-logiciels.atakama-technologies.com/pages/UI.php" </w:instrText>
      </w:r>
      <w:r w:rsidR="007A6229" w:rsidRPr="005B0899">
        <w:rPr>
          <w:rFonts w:asciiTheme="majorHAnsi" w:hAnsiTheme="majorHAnsi" w:cstheme="majorHAnsi"/>
          <w:rPrChange w:id="3587" w:author="HAMLILI Fatima zohra" w:date="2022-03-31T15:30:00Z">
            <w:rPr>
              <w:rStyle w:val="Hyperlink"/>
              <w:rFonts w:ascii="Bahnschrift" w:hAnsi="Bahnschrift" w:cs="Helvetica"/>
            </w:rPr>
          </w:rPrChange>
        </w:rPr>
        <w:fldChar w:fldCharType="separate"/>
      </w:r>
      <w:r w:rsidRPr="005B0899">
        <w:rPr>
          <w:rStyle w:val="Hyperlink"/>
          <w:rFonts w:asciiTheme="majorHAnsi" w:hAnsiTheme="majorHAnsi" w:cstheme="majorHAnsi"/>
          <w:rPrChange w:id="3588" w:author="HAMLILI Fatima zohra" w:date="2022-03-31T15:30:00Z">
            <w:rPr>
              <w:rStyle w:val="Hyperlink"/>
              <w:rFonts w:ascii="Bahnschrift" w:hAnsi="Bahnschrift" w:cs="Helvetica"/>
            </w:rPr>
          </w:rPrChange>
        </w:rPr>
        <w:t>https://support-logiciels.atakama-technologies.com/pages/UI.php</w:t>
      </w:r>
      <w:r w:rsidR="007A6229" w:rsidRPr="005B0899">
        <w:rPr>
          <w:rStyle w:val="Hyperlink"/>
          <w:rFonts w:asciiTheme="majorHAnsi" w:hAnsiTheme="majorHAnsi" w:cstheme="majorHAnsi"/>
          <w:rPrChange w:id="3589" w:author="HAMLILI Fatima zohra" w:date="2022-03-31T15:30:00Z">
            <w:rPr>
              <w:rStyle w:val="Hyperlink"/>
              <w:rFonts w:ascii="Bahnschrift" w:hAnsi="Bahnschrift" w:cs="Helvetica"/>
            </w:rPr>
          </w:rPrChange>
        </w:rPr>
        <w:fldChar w:fldCharType="end"/>
      </w:r>
    </w:p>
    <w:p w14:paraId="4600FA0E" w14:textId="5A3AAC9C" w:rsidR="003F60EC" w:rsidRPr="005B0899" w:rsidRDefault="003F60EC" w:rsidP="005369FC">
      <w:pPr>
        <w:pStyle w:val="Heading2"/>
        <w:numPr>
          <w:ilvl w:val="0"/>
          <w:numId w:val="31"/>
        </w:numPr>
        <w:rPr>
          <w:rFonts w:cstheme="majorHAnsi"/>
          <w:rPrChange w:id="3590" w:author="HAMLILI Fatima zohra" w:date="2022-03-31T15:30:00Z">
            <w:rPr/>
          </w:rPrChange>
        </w:rPr>
        <w:pPrChange w:id="3591" w:author="HAMLILI Fatima zohra" w:date="2022-03-31T15:29:00Z">
          <w:pPr>
            <w:pStyle w:val="Heading3"/>
            <w:numPr>
              <w:numId w:val="18"/>
            </w:numPr>
            <w:ind w:left="720" w:hanging="360"/>
          </w:pPr>
        </w:pPrChange>
      </w:pPr>
      <w:bookmarkStart w:id="3592" w:name="_Toc99633367"/>
      <w:r w:rsidRPr="005B0899">
        <w:rPr>
          <w:rFonts w:cstheme="majorHAnsi"/>
          <w:rPrChange w:id="3593" w:author="HAMLILI Fatima zohra" w:date="2022-03-31T15:30:00Z">
            <w:rPr/>
          </w:rPrChange>
        </w:rPr>
        <w:t>Onglet CONTACTEZ NOUS</w:t>
      </w:r>
      <w:bookmarkEnd w:id="3592"/>
    </w:p>
    <w:p w14:paraId="7ED64B5A" w14:textId="77155D7B" w:rsidR="00971E70" w:rsidRPr="005B0899" w:rsidRDefault="003F60EC">
      <w:pPr>
        <w:jc w:val="both"/>
        <w:rPr>
          <w:ins w:id="3594" w:author="HAMLILI Fatima zohra" w:date="2021-12-28T14:00:00Z"/>
          <w:rFonts w:asciiTheme="majorHAnsi" w:hAnsiTheme="majorHAnsi" w:cstheme="majorHAnsi"/>
          <w:rPrChange w:id="3595" w:author="HAMLILI Fatima zohra" w:date="2022-03-31T15:30:00Z">
            <w:rPr>
              <w:ins w:id="3596" w:author="HAMLILI Fatima zohra" w:date="2021-12-28T14:00:00Z"/>
              <w:rFonts w:ascii="Bahnschrift" w:hAnsi="Bahnschrift" w:cs="Helvetica"/>
            </w:rPr>
          </w:rPrChange>
        </w:rPr>
      </w:pPr>
      <w:r w:rsidRPr="005B0899">
        <w:rPr>
          <w:rFonts w:asciiTheme="majorHAnsi" w:hAnsiTheme="majorHAnsi" w:cstheme="majorHAnsi"/>
          <w:rPrChange w:id="3597" w:author="HAMLILI Fatima zohra" w:date="2022-03-31T15:30:00Z">
            <w:rPr>
              <w:rFonts w:ascii="Bahnschrift" w:hAnsi="Bahnschrift" w:cs="Helvetica"/>
            </w:rPr>
          </w:rPrChange>
        </w:rPr>
        <w:t>Cette onglet doit ouvrir un éditeur de mail</w:t>
      </w:r>
      <w:ins w:id="3598" w:author="HAMLILI Fatima zohra" w:date="2021-12-09T15:31:00Z">
        <w:r w:rsidR="00CF5FBA" w:rsidRPr="005B0899">
          <w:rPr>
            <w:rFonts w:asciiTheme="majorHAnsi" w:hAnsiTheme="majorHAnsi" w:cstheme="majorHAnsi"/>
            <w:rPrChange w:id="3599" w:author="HAMLILI Fatima zohra" w:date="2022-03-31T15:30:00Z">
              <w:rPr>
                <w:rFonts w:ascii="Bahnschrift" w:hAnsi="Bahnschrift" w:cs="Helvetica"/>
              </w:rPr>
            </w:rPrChange>
          </w:rPr>
          <w:t>,</w:t>
        </w:r>
      </w:ins>
      <w:r w:rsidRPr="005B0899">
        <w:rPr>
          <w:rFonts w:asciiTheme="majorHAnsi" w:hAnsiTheme="majorHAnsi" w:cstheme="majorHAnsi"/>
          <w:rPrChange w:id="3600" w:author="HAMLILI Fatima zohra" w:date="2022-03-31T15:30:00Z">
            <w:rPr>
              <w:rFonts w:ascii="Bahnschrift" w:hAnsi="Bahnschrift" w:cs="Helvetica"/>
            </w:rPr>
          </w:rPrChange>
        </w:rPr>
        <w:t xml:space="preserve"> s’i</w:t>
      </w:r>
      <w:ins w:id="3601" w:author="HAMLILI Fatima zohra" w:date="2021-12-09T15:31:00Z">
        <w:r w:rsidR="00CF5FBA" w:rsidRPr="005B0899">
          <w:rPr>
            <w:rFonts w:asciiTheme="majorHAnsi" w:hAnsiTheme="majorHAnsi" w:cstheme="majorHAnsi"/>
            <w:rPrChange w:id="3602" w:author="HAMLILI Fatima zohra" w:date="2022-03-31T15:30:00Z">
              <w:rPr>
                <w:rFonts w:ascii="Bahnschrift" w:hAnsi="Bahnschrift" w:cs="Helvetica"/>
              </w:rPr>
            </w:rPrChange>
          </w:rPr>
          <w:t>l en ait un de configurer</w:t>
        </w:r>
      </w:ins>
      <w:del w:id="3603" w:author="HAMLILI Fatima zohra" w:date="2021-12-09T15:31:00Z">
        <w:r w:rsidRPr="005B0899" w:rsidDel="00CF5FBA">
          <w:rPr>
            <w:rFonts w:asciiTheme="majorHAnsi" w:hAnsiTheme="majorHAnsi" w:cstheme="majorHAnsi"/>
            <w:rPrChange w:id="3604" w:author="HAMLILI Fatima zohra" w:date="2022-03-31T15:30:00Z">
              <w:rPr>
                <w:rFonts w:ascii="Bahnschrift" w:hAnsi="Bahnschrift" w:cs="Helvetica"/>
              </w:rPr>
            </w:rPrChange>
          </w:rPr>
          <w:delText>l est configuré</w:delText>
        </w:r>
      </w:del>
      <w:ins w:id="3605" w:author="HAMLILI Fatima zohra" w:date="2021-12-09T15:31:00Z">
        <w:r w:rsidR="00CF5FBA" w:rsidRPr="005B0899">
          <w:rPr>
            <w:rFonts w:asciiTheme="majorHAnsi" w:hAnsiTheme="majorHAnsi" w:cstheme="majorHAnsi"/>
            <w:rPrChange w:id="3606" w:author="HAMLILI Fatima zohra" w:date="2022-03-31T15:30:00Z">
              <w:rPr>
                <w:rFonts w:ascii="Bahnschrift" w:hAnsi="Bahnschrift" w:cs="Helvetica"/>
              </w:rPr>
            </w:rPrChange>
          </w:rPr>
          <w:t>,</w:t>
        </w:r>
      </w:ins>
      <w:r w:rsidRPr="005B0899">
        <w:rPr>
          <w:rFonts w:asciiTheme="majorHAnsi" w:hAnsiTheme="majorHAnsi" w:cstheme="majorHAnsi"/>
          <w:rPrChange w:id="3607" w:author="HAMLILI Fatima zohra" w:date="2022-03-31T15:30:00Z">
            <w:rPr>
              <w:rFonts w:ascii="Bahnschrift" w:hAnsi="Bahnschrift" w:cs="Helvetica"/>
            </w:rPr>
          </w:rPrChange>
        </w:rPr>
        <w:t xml:space="preserve"> avec </w:t>
      </w:r>
      <w:ins w:id="3608" w:author="HAMLILI Fatima zohra" w:date="2021-12-09T15:31:00Z">
        <w:r w:rsidR="00CF5FBA" w:rsidRPr="005B0899">
          <w:rPr>
            <w:rFonts w:asciiTheme="majorHAnsi" w:hAnsiTheme="majorHAnsi" w:cstheme="majorHAnsi"/>
            <w:rPrChange w:id="3609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le champ </w:t>
        </w:r>
      </w:ins>
      <w:del w:id="3610" w:author="HAMLILI Fatima zohra" w:date="2021-12-09T15:31:00Z">
        <w:r w:rsidRPr="005B0899" w:rsidDel="00CF5FBA">
          <w:rPr>
            <w:rFonts w:asciiTheme="majorHAnsi" w:hAnsiTheme="majorHAnsi" w:cstheme="majorHAnsi"/>
            <w:rPrChange w:id="3611" w:author="HAMLILI Fatima zohra" w:date="2022-03-31T15:30:00Z">
              <w:rPr>
                <w:rFonts w:ascii="Bahnschrift" w:hAnsi="Bahnschrift" w:cs="Helvetica"/>
              </w:rPr>
            </w:rPrChange>
          </w:rPr>
          <w:delText xml:space="preserve">un remplissage du </w:delText>
        </w:r>
      </w:del>
      <w:r w:rsidRPr="005B0899">
        <w:rPr>
          <w:rFonts w:asciiTheme="majorHAnsi" w:hAnsiTheme="majorHAnsi" w:cstheme="majorHAnsi"/>
          <w:rPrChange w:id="3612" w:author="HAMLILI Fatima zohra" w:date="2022-03-31T15:30:00Z">
            <w:rPr>
              <w:rFonts w:ascii="Bahnschrift" w:hAnsi="Bahnschrift" w:cs="Helvetica"/>
            </w:rPr>
          </w:rPrChange>
        </w:rPr>
        <w:t xml:space="preserve">destinataire du mail </w:t>
      </w:r>
      <w:ins w:id="3613" w:author="HAMLILI Fatima zohra" w:date="2021-12-09T15:32:00Z">
        <w:r w:rsidR="00CF5FBA" w:rsidRPr="005B0899">
          <w:rPr>
            <w:rFonts w:asciiTheme="majorHAnsi" w:hAnsiTheme="majorHAnsi" w:cstheme="majorHAnsi"/>
            <w:rPrChange w:id="3614" w:author="HAMLILI Fatima zohra" w:date="2022-03-31T15:30:00Z">
              <w:rPr>
                <w:rFonts w:ascii="Bahnschrift" w:hAnsi="Bahnschrift" w:cs="Helvetica"/>
              </w:rPr>
            </w:rPrChange>
          </w:rPr>
          <w:t xml:space="preserve">rempli </w:t>
        </w:r>
      </w:ins>
      <w:r w:rsidRPr="005B0899">
        <w:rPr>
          <w:rFonts w:asciiTheme="majorHAnsi" w:hAnsiTheme="majorHAnsi" w:cstheme="majorHAnsi"/>
          <w:rPrChange w:id="3615" w:author="HAMLILI Fatima zohra" w:date="2022-03-31T15:30:00Z">
            <w:rPr>
              <w:rFonts w:ascii="Bahnschrift" w:hAnsi="Bahnschrift" w:cs="Helvetica"/>
            </w:rPr>
          </w:rPrChange>
        </w:rPr>
        <w:t>à l’adresse « helpdesk@nudge.org »</w:t>
      </w:r>
      <w:r w:rsidR="00E50D5D" w:rsidRPr="005B0899">
        <w:rPr>
          <w:rFonts w:asciiTheme="majorHAnsi" w:hAnsiTheme="majorHAnsi" w:cstheme="majorHAnsi"/>
          <w:rPrChange w:id="3616" w:author="HAMLILI Fatima zohra" w:date="2022-03-31T15:30:00Z">
            <w:rPr>
              <w:rFonts w:ascii="Bahnschrift" w:hAnsi="Bahnschrift" w:cs="Helvetica"/>
            </w:rPr>
          </w:rPrChange>
        </w:rPr>
        <w:t xml:space="preserve"> </w:t>
      </w:r>
    </w:p>
    <w:p w14:paraId="05A62C4D" w14:textId="2A882E94" w:rsidR="002C3A90" w:rsidRPr="005B0899" w:rsidRDefault="002C3A90">
      <w:pPr>
        <w:jc w:val="both"/>
        <w:rPr>
          <w:ins w:id="3617" w:author="HAMLILI Fatima zohra" w:date="2021-12-28T14:01:00Z"/>
          <w:rFonts w:asciiTheme="majorHAnsi" w:hAnsiTheme="majorHAnsi" w:cstheme="majorHAnsi"/>
          <w:rPrChange w:id="3618" w:author="HAMLILI Fatima zohra" w:date="2022-03-31T15:30:00Z">
            <w:rPr>
              <w:ins w:id="3619" w:author="HAMLILI Fatima zohra" w:date="2021-12-28T14:01:00Z"/>
              <w:rFonts w:ascii="Bahnschrift" w:hAnsi="Bahnschrift" w:cs="Helvetica"/>
            </w:rPr>
          </w:rPrChange>
        </w:rPr>
      </w:pPr>
    </w:p>
    <w:p w14:paraId="456FBDFB" w14:textId="1C34BFA0" w:rsidR="002C3A90" w:rsidRPr="005B0899" w:rsidRDefault="002C3A90" w:rsidP="005369FC">
      <w:pPr>
        <w:pStyle w:val="Heading1"/>
        <w:numPr>
          <w:ilvl w:val="0"/>
          <w:numId w:val="11"/>
        </w:numPr>
        <w:rPr>
          <w:ins w:id="3620" w:author="HAMLILI Fatima zohra" w:date="2021-12-28T14:02:00Z"/>
          <w:rFonts w:cstheme="majorHAnsi"/>
          <w:b/>
          <w:bCs/>
          <w:rPrChange w:id="3621" w:author="HAMLILI Fatima zohra" w:date="2022-03-31T15:30:00Z">
            <w:rPr>
              <w:ins w:id="3622" w:author="HAMLILI Fatima zohra" w:date="2021-12-28T14:02:00Z"/>
              <w:b/>
              <w:bCs/>
            </w:rPr>
          </w:rPrChange>
        </w:rPr>
        <w:pPrChange w:id="3623" w:author="HAMLILI Fatima zohra" w:date="2022-03-31T15:30:00Z">
          <w:pPr>
            <w:pStyle w:val="Heading1"/>
            <w:numPr>
              <w:numId w:val="11"/>
            </w:numPr>
            <w:ind w:left="720" w:hanging="360"/>
          </w:pPr>
        </w:pPrChange>
      </w:pPr>
      <w:bookmarkStart w:id="3624" w:name="_Toc99633368"/>
      <w:ins w:id="3625" w:author="HAMLILI Fatima zohra" w:date="2021-12-28T14:01:00Z">
        <w:r w:rsidRPr="005B0899">
          <w:rPr>
            <w:rFonts w:cstheme="majorHAnsi"/>
            <w:b/>
            <w:bCs/>
            <w:rPrChange w:id="3626" w:author="HAMLILI Fatima zohra" w:date="2022-03-31T15:30:00Z">
              <w:rPr/>
            </w:rPrChange>
          </w:rPr>
          <w:t>Suppression des applications créées</w:t>
        </w:r>
      </w:ins>
      <w:bookmarkEnd w:id="3624"/>
    </w:p>
    <w:p w14:paraId="66ABA6A7" w14:textId="4B85C11A" w:rsidR="002C3A90" w:rsidRPr="005B0899" w:rsidRDefault="002C3A90" w:rsidP="002C3A90">
      <w:pPr>
        <w:pStyle w:val="ListParagraph"/>
        <w:numPr>
          <w:ilvl w:val="0"/>
          <w:numId w:val="13"/>
        </w:numPr>
        <w:rPr>
          <w:ins w:id="3627" w:author="HAMLILI Fatima zohra" w:date="2021-12-28T14:04:00Z"/>
          <w:rFonts w:asciiTheme="majorHAnsi" w:hAnsiTheme="majorHAnsi" w:cstheme="majorHAnsi"/>
          <w:rPrChange w:id="3628" w:author="HAMLILI Fatima zohra" w:date="2022-03-31T15:30:00Z">
            <w:rPr>
              <w:ins w:id="3629" w:author="HAMLILI Fatima zohra" w:date="2021-12-28T14:04:00Z"/>
              <w:rFonts w:ascii="Bahnschrift" w:hAnsi="Bahnschrift"/>
            </w:rPr>
          </w:rPrChange>
        </w:rPr>
      </w:pPr>
      <w:ins w:id="3630" w:author="HAMLILI Fatima zohra" w:date="2021-12-28T14:03:00Z">
        <w:r w:rsidRPr="005B0899">
          <w:rPr>
            <w:rFonts w:asciiTheme="majorHAnsi" w:hAnsiTheme="majorHAnsi" w:cstheme="majorHAnsi"/>
            <w:rPrChange w:id="3631" w:author="HAMLILI Fatima zohra" w:date="2022-03-31T15:30:00Z">
              <w:rPr>
                <w:rFonts w:ascii="Bahnschrift" w:hAnsi="Bahnschrift"/>
              </w:rPr>
            </w:rPrChange>
          </w:rPr>
          <w:t xml:space="preserve">Se connecter avec le profil suivant </w:t>
        </w:r>
      </w:ins>
      <w:ins w:id="3632" w:author="HAMLILI Fatima zohra" w:date="2021-12-28T14:04:00Z">
        <w:r w:rsidRPr="005B0899">
          <w:rPr>
            <w:rFonts w:asciiTheme="majorHAnsi" w:hAnsiTheme="majorHAnsi" w:cstheme="majorHAnsi"/>
            <w:rPrChange w:id="3633" w:author="HAMLILI Fatima zohra" w:date="2022-03-31T15:30:00Z">
              <w:rPr>
                <w:rFonts w:ascii="Bahnschrift" w:hAnsi="Bahnschrift"/>
              </w:rPr>
            </w:rPrChange>
          </w:rPr>
          <w:t xml:space="preserve">et supprimer les application </w:t>
        </w:r>
      </w:ins>
    </w:p>
    <w:p w14:paraId="654DDD2E" w14:textId="4AFFD15B" w:rsidR="002C3A90" w:rsidRPr="005B0899" w:rsidRDefault="002C3A90" w:rsidP="002C3A90">
      <w:pPr>
        <w:pStyle w:val="ListParagraph"/>
        <w:numPr>
          <w:ilvl w:val="1"/>
          <w:numId w:val="13"/>
        </w:numPr>
        <w:rPr>
          <w:ins w:id="3634" w:author="HAMLILI Fatima zohra" w:date="2021-12-28T14:04:00Z"/>
          <w:rFonts w:asciiTheme="majorHAnsi" w:hAnsiTheme="majorHAnsi" w:cstheme="majorHAnsi"/>
          <w:rPrChange w:id="3635" w:author="HAMLILI Fatima zohra" w:date="2022-03-31T15:30:00Z">
            <w:rPr>
              <w:ins w:id="3636" w:author="HAMLILI Fatima zohra" w:date="2021-12-28T14:04:00Z"/>
              <w:rFonts w:ascii="Bahnschrift" w:hAnsi="Bahnschrift"/>
            </w:rPr>
          </w:rPrChange>
        </w:rPr>
      </w:pPr>
      <w:ins w:id="3637" w:author="HAMLILI Fatima zohra" w:date="2021-12-28T14:04:00Z">
        <w:r w:rsidRPr="005B0899">
          <w:rPr>
            <w:rFonts w:asciiTheme="majorHAnsi" w:hAnsiTheme="majorHAnsi" w:cstheme="majorHAnsi"/>
            <w:rPrChange w:id="3638" w:author="HAMLILI Fatima zohra" w:date="2022-03-31T15:30:00Z">
              <w:rPr>
                <w:rFonts w:ascii="Bahnschrift" w:hAnsi="Bahnschrift"/>
              </w:rPr>
            </w:rPrChange>
          </w:rPr>
          <w:t>user-1-app-</w:t>
        </w:r>
      </w:ins>
      <w:ins w:id="3639" w:author="HAMLILI Fatima zohra" w:date="2021-12-28T14:05:00Z">
        <w:r w:rsidR="008B739A" w:rsidRPr="005B0899">
          <w:rPr>
            <w:rFonts w:asciiTheme="majorHAnsi" w:hAnsiTheme="majorHAnsi" w:cstheme="majorHAnsi"/>
            <w:rPrChange w:id="3640" w:author="HAMLILI Fatima zohra" w:date="2022-03-31T15:30:00Z">
              <w:rPr>
                <w:rFonts w:ascii="Bahnschrift" w:hAnsi="Bahnschrift"/>
              </w:rPr>
            </w:rPrChange>
          </w:rPr>
          <w:t>3</w:t>
        </w:r>
      </w:ins>
    </w:p>
    <w:p w14:paraId="34FDDAFA" w14:textId="2AF8BD77" w:rsidR="002C3A90" w:rsidRPr="005B0899" w:rsidRDefault="002C3A90" w:rsidP="002C3A90">
      <w:pPr>
        <w:pStyle w:val="ListParagraph"/>
        <w:numPr>
          <w:ilvl w:val="1"/>
          <w:numId w:val="13"/>
        </w:numPr>
        <w:rPr>
          <w:ins w:id="3641" w:author="HAMLILI Fatima zohra" w:date="2021-12-28T14:04:00Z"/>
          <w:rFonts w:asciiTheme="majorHAnsi" w:hAnsiTheme="majorHAnsi" w:cstheme="majorHAnsi"/>
          <w:rPrChange w:id="3642" w:author="HAMLILI Fatima zohra" w:date="2022-03-31T15:30:00Z">
            <w:rPr>
              <w:ins w:id="3643" w:author="HAMLILI Fatima zohra" w:date="2021-12-28T14:04:00Z"/>
              <w:rFonts w:ascii="Bahnschrift" w:hAnsi="Bahnschrift"/>
            </w:rPr>
          </w:rPrChange>
        </w:rPr>
      </w:pPr>
      <w:ins w:id="3644" w:author="HAMLILI Fatima zohra" w:date="2021-12-28T14:04:00Z">
        <w:r w:rsidRPr="005B0899">
          <w:rPr>
            <w:rFonts w:asciiTheme="majorHAnsi" w:hAnsiTheme="majorHAnsi" w:cstheme="majorHAnsi"/>
            <w:rPrChange w:id="3645" w:author="HAMLILI Fatima zohra" w:date="2022-03-31T15:30:00Z">
              <w:rPr>
                <w:rFonts w:ascii="Bahnschrift" w:hAnsi="Bahnschrift"/>
              </w:rPr>
            </w:rPrChange>
          </w:rPr>
          <w:t>user-1-app-</w:t>
        </w:r>
      </w:ins>
      <w:ins w:id="3646" w:author="HAMLILI Fatima zohra" w:date="2021-12-28T14:05:00Z">
        <w:r w:rsidR="008B739A" w:rsidRPr="005B0899">
          <w:rPr>
            <w:rFonts w:asciiTheme="majorHAnsi" w:hAnsiTheme="majorHAnsi" w:cstheme="majorHAnsi"/>
            <w:rPrChange w:id="3647" w:author="HAMLILI Fatima zohra" w:date="2022-03-31T15:30:00Z">
              <w:rPr>
                <w:rFonts w:ascii="Bahnschrift" w:hAnsi="Bahnschrift"/>
              </w:rPr>
            </w:rPrChange>
          </w:rPr>
          <w:t>4</w:t>
        </w:r>
      </w:ins>
    </w:p>
    <w:p w14:paraId="190B0206" w14:textId="5A55FD8A" w:rsidR="002C3A90" w:rsidRPr="005B0899" w:rsidRDefault="002C3A90" w:rsidP="002C3A90">
      <w:pPr>
        <w:pStyle w:val="ListParagraph"/>
        <w:numPr>
          <w:ilvl w:val="1"/>
          <w:numId w:val="13"/>
        </w:numPr>
        <w:rPr>
          <w:ins w:id="3648" w:author="HAMLILI Fatima zohra" w:date="2021-12-28T14:04:00Z"/>
          <w:rFonts w:asciiTheme="majorHAnsi" w:hAnsiTheme="majorHAnsi" w:cstheme="majorHAnsi"/>
          <w:rPrChange w:id="3649" w:author="HAMLILI Fatima zohra" w:date="2022-03-31T15:30:00Z">
            <w:rPr>
              <w:ins w:id="3650" w:author="HAMLILI Fatima zohra" w:date="2021-12-28T14:04:00Z"/>
              <w:rFonts w:ascii="Bahnschrift" w:hAnsi="Bahnschrift"/>
            </w:rPr>
          </w:rPrChange>
        </w:rPr>
      </w:pPr>
      <w:ins w:id="3651" w:author="HAMLILI Fatima zohra" w:date="2021-12-28T14:04:00Z">
        <w:r w:rsidRPr="005B0899">
          <w:rPr>
            <w:rFonts w:asciiTheme="majorHAnsi" w:hAnsiTheme="majorHAnsi" w:cstheme="majorHAnsi"/>
            <w:rPrChange w:id="3652" w:author="HAMLILI Fatima zohra" w:date="2022-03-31T15:30:00Z">
              <w:rPr>
                <w:rFonts w:ascii="Bahnschrift" w:hAnsi="Bahnschrift"/>
              </w:rPr>
            </w:rPrChange>
          </w:rPr>
          <w:t>user-1-app-</w:t>
        </w:r>
      </w:ins>
      <w:ins w:id="3653" w:author="HAMLILI Fatima zohra" w:date="2021-12-28T14:05:00Z">
        <w:r w:rsidR="008B739A" w:rsidRPr="005B0899">
          <w:rPr>
            <w:rFonts w:asciiTheme="majorHAnsi" w:hAnsiTheme="majorHAnsi" w:cstheme="majorHAnsi"/>
            <w:rPrChange w:id="3654" w:author="HAMLILI Fatima zohra" w:date="2022-03-31T15:30:00Z">
              <w:rPr>
                <w:rFonts w:ascii="Bahnschrift" w:hAnsi="Bahnschrift"/>
              </w:rPr>
            </w:rPrChange>
          </w:rPr>
          <w:t>5</w:t>
        </w:r>
      </w:ins>
    </w:p>
    <w:p w14:paraId="5292C5A9" w14:textId="00C7CE60" w:rsidR="002C3A90" w:rsidRPr="005B0899" w:rsidRDefault="002C3A90">
      <w:pPr>
        <w:pStyle w:val="ListParagraph"/>
        <w:numPr>
          <w:ilvl w:val="1"/>
          <w:numId w:val="13"/>
        </w:numPr>
        <w:rPr>
          <w:ins w:id="3655" w:author="HAMLILI Fatima zohra" w:date="2021-12-28T14:04:00Z"/>
          <w:rFonts w:asciiTheme="majorHAnsi" w:hAnsiTheme="majorHAnsi" w:cstheme="majorHAnsi"/>
          <w:rPrChange w:id="3656" w:author="HAMLILI Fatima zohra" w:date="2022-03-31T15:30:00Z">
            <w:rPr>
              <w:ins w:id="3657" w:author="HAMLILI Fatima zohra" w:date="2021-12-28T14:04:00Z"/>
            </w:rPr>
          </w:rPrChange>
        </w:rPr>
        <w:pPrChange w:id="3658" w:author="HAMLILI Fatima zohra" w:date="2021-12-28T14:04:00Z">
          <w:pPr>
            <w:pStyle w:val="ListParagraph"/>
            <w:numPr>
              <w:numId w:val="13"/>
            </w:numPr>
            <w:ind w:hanging="360"/>
          </w:pPr>
        </w:pPrChange>
      </w:pPr>
      <w:ins w:id="3659" w:author="HAMLILI Fatima zohra" w:date="2021-12-28T14:04:00Z">
        <w:r w:rsidRPr="005B0899">
          <w:rPr>
            <w:rFonts w:asciiTheme="majorHAnsi" w:hAnsiTheme="majorHAnsi" w:cstheme="majorHAnsi"/>
            <w:rPrChange w:id="3660" w:author="HAMLILI Fatima zohra" w:date="2022-03-31T15:30:00Z">
              <w:rPr>
                <w:rFonts w:ascii="Bahnschrift" w:hAnsi="Bahnschrift"/>
              </w:rPr>
            </w:rPrChange>
          </w:rPr>
          <w:t>user-1-app-</w:t>
        </w:r>
      </w:ins>
      <w:ins w:id="3661" w:author="HAMLILI Fatima zohra" w:date="2021-12-28T14:05:00Z">
        <w:r w:rsidR="008B739A" w:rsidRPr="005B0899">
          <w:rPr>
            <w:rFonts w:asciiTheme="majorHAnsi" w:hAnsiTheme="majorHAnsi" w:cstheme="majorHAnsi"/>
            <w:rPrChange w:id="3662" w:author="HAMLILI Fatima zohra" w:date="2022-03-31T15:30:00Z">
              <w:rPr>
                <w:rFonts w:ascii="Bahnschrift" w:hAnsi="Bahnschrift"/>
              </w:rPr>
            </w:rPrChange>
          </w:rPr>
          <w:t>7</w:t>
        </w:r>
      </w:ins>
    </w:p>
    <w:tbl>
      <w:tblPr>
        <w:tblStyle w:val="PlainTable1"/>
        <w:tblpPr w:leftFromText="141" w:rightFromText="141" w:vertAnchor="text" w:tblpY="1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C3A90" w:rsidRPr="005B0899" w14:paraId="7232B0A0" w14:textId="77777777" w:rsidTr="00D71B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3663" w:author="HAMLILI Fatima zohra" w:date="2021-12-28T14:0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2F2B594B" w14:textId="77777777" w:rsidR="002C3A90" w:rsidRPr="005B0899" w:rsidRDefault="002C3A90" w:rsidP="00D71B29">
            <w:pPr>
              <w:jc w:val="both"/>
              <w:rPr>
                <w:ins w:id="3664" w:author="HAMLILI Fatima zohra" w:date="2021-12-28T14:04:00Z"/>
                <w:rFonts w:asciiTheme="majorHAnsi" w:hAnsiTheme="majorHAnsi" w:cstheme="majorHAnsi"/>
                <w:rPrChange w:id="3665" w:author="HAMLILI Fatima zohra" w:date="2022-03-31T15:30:00Z">
                  <w:rPr>
                    <w:ins w:id="3666" w:author="HAMLILI Fatima zohra" w:date="2021-12-28T14:04:00Z"/>
                    <w:rFonts w:ascii="Bahnschrift" w:hAnsi="Bahnschrift"/>
                  </w:rPr>
                </w:rPrChange>
              </w:rPr>
            </w:pPr>
            <w:ins w:id="3667" w:author="HAMLILI Fatima zohra" w:date="2021-12-28T14:04:00Z">
              <w:r w:rsidRPr="005B0899">
                <w:rPr>
                  <w:rFonts w:asciiTheme="majorHAnsi" w:hAnsiTheme="majorHAnsi" w:cstheme="majorHAnsi"/>
                  <w:rPrChange w:id="3668" w:author="HAMLILI Fatima zohra" w:date="2022-03-31T15:30:00Z">
                    <w:rPr>
                      <w:rFonts w:ascii="Bahnschrift" w:hAnsi="Bahnschrift"/>
                    </w:rPr>
                  </w:rPrChange>
                </w:rPr>
                <w:t>Email</w:t>
              </w:r>
            </w:ins>
          </w:p>
        </w:tc>
        <w:tc>
          <w:tcPr>
            <w:tcW w:w="5228" w:type="dxa"/>
          </w:tcPr>
          <w:p w14:paraId="2D0D4C3E" w14:textId="77777777" w:rsidR="002C3A90" w:rsidRPr="005B0899" w:rsidRDefault="002C3A90" w:rsidP="00D71B2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3669" w:author="HAMLILI Fatima zohra" w:date="2021-12-28T14:04:00Z"/>
                <w:rFonts w:asciiTheme="majorHAnsi" w:hAnsiTheme="majorHAnsi" w:cstheme="majorHAnsi"/>
                <w:rPrChange w:id="3670" w:author="HAMLILI Fatima zohra" w:date="2022-03-31T15:30:00Z">
                  <w:rPr>
                    <w:ins w:id="3671" w:author="HAMLILI Fatima zohra" w:date="2021-12-28T14:04:00Z"/>
                    <w:rFonts w:ascii="Bahnschrift" w:hAnsi="Bahnschrift"/>
                  </w:rPr>
                </w:rPrChange>
              </w:rPr>
            </w:pPr>
            <w:ins w:id="3672" w:author="HAMLILI Fatima zohra" w:date="2021-12-28T14:04:00Z">
              <w:r w:rsidRPr="005B0899">
                <w:rPr>
                  <w:rFonts w:asciiTheme="majorHAnsi" w:hAnsiTheme="majorHAnsi" w:cstheme="majorHAnsi"/>
                  <w:rPrChange w:id="3673" w:author="HAMLILI Fatima zohra" w:date="2022-03-31T15:30:00Z">
                    <w:rPr>
                      <w:rFonts w:ascii="Bahnschrift" w:hAnsi="Bahnschrift"/>
                    </w:rPr>
                  </w:rPrChange>
                </w:rPr>
                <w:t>Mot de Passe</w:t>
              </w:r>
            </w:ins>
          </w:p>
        </w:tc>
      </w:tr>
      <w:tr w:rsidR="002C3A90" w:rsidRPr="005B0899" w14:paraId="6B80DAD5" w14:textId="77777777" w:rsidTr="00D71B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674" w:author="HAMLILI Fatima zohra" w:date="2021-12-28T14:0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1DAEDC9E" w14:textId="77777777" w:rsidR="002C3A90" w:rsidRPr="005B0899" w:rsidRDefault="002C3A90" w:rsidP="00D71B29">
            <w:pPr>
              <w:jc w:val="both"/>
              <w:rPr>
                <w:ins w:id="3675" w:author="HAMLILI Fatima zohra" w:date="2021-12-28T14:04:00Z"/>
                <w:rFonts w:asciiTheme="majorHAnsi" w:hAnsiTheme="majorHAnsi" w:cstheme="majorHAnsi"/>
                <w:color w:val="000000"/>
                <w:rPrChange w:id="3676" w:author="HAMLILI Fatima zohra" w:date="2022-03-31T15:30:00Z">
                  <w:rPr>
                    <w:ins w:id="3677" w:author="HAMLILI Fatima zohra" w:date="2021-12-28T14:04:00Z"/>
                    <w:rFonts w:ascii="Bahnschrift" w:hAnsi="Bahnschrift" w:cs="Calibri"/>
                    <w:color w:val="000000"/>
                  </w:rPr>
                </w:rPrChange>
              </w:rPr>
            </w:pPr>
            <w:ins w:id="3678" w:author="HAMLILI Fatima zohra" w:date="2021-12-28T14:04:00Z">
              <w:r w:rsidRPr="005B0899">
                <w:rPr>
                  <w:rFonts w:asciiTheme="majorHAnsi" w:hAnsiTheme="majorHAnsi" w:cstheme="majorHAnsi"/>
                  <w:color w:val="000000"/>
                  <w:rPrChange w:id="3679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user-1@atakam-technologie.com</w:t>
              </w:r>
            </w:ins>
          </w:p>
        </w:tc>
        <w:tc>
          <w:tcPr>
            <w:tcW w:w="5228" w:type="dxa"/>
          </w:tcPr>
          <w:p w14:paraId="585261DA" w14:textId="77777777" w:rsidR="002C3A90" w:rsidRPr="005B0899" w:rsidRDefault="002C3A90" w:rsidP="00D71B2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680" w:author="HAMLILI Fatima zohra" w:date="2021-12-28T14:04:00Z"/>
                <w:rFonts w:asciiTheme="majorHAnsi" w:hAnsiTheme="majorHAnsi" w:cstheme="majorHAnsi"/>
                <w:rPrChange w:id="3681" w:author="HAMLILI Fatima zohra" w:date="2022-03-31T15:30:00Z">
                  <w:rPr>
                    <w:ins w:id="3682" w:author="HAMLILI Fatima zohra" w:date="2021-12-28T14:04:00Z"/>
                    <w:rFonts w:ascii="Bahnschrift" w:hAnsi="Bahnschrift"/>
                  </w:rPr>
                </w:rPrChange>
              </w:rPr>
            </w:pPr>
            <w:ins w:id="3683" w:author="HAMLILI Fatima zohra" w:date="2021-12-28T14:04:00Z">
              <w:r w:rsidRPr="005B0899">
                <w:rPr>
                  <w:rFonts w:asciiTheme="majorHAnsi" w:hAnsiTheme="majorHAnsi" w:cstheme="majorHAnsi"/>
                  <w:rPrChange w:id="3684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Atakama@user!1</w:t>
              </w:r>
            </w:ins>
          </w:p>
        </w:tc>
      </w:tr>
      <w:tr w:rsidR="002C3A90" w:rsidRPr="005B0899" w14:paraId="2461A0C4" w14:textId="77777777" w:rsidTr="00D71B29">
        <w:trPr>
          <w:ins w:id="3685" w:author="HAMLILI Fatima zohra" w:date="2021-12-28T14:0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49581A22" w14:textId="77777777" w:rsidR="002C3A90" w:rsidRPr="005B0899" w:rsidRDefault="002C3A90" w:rsidP="00D71B29">
            <w:pPr>
              <w:jc w:val="both"/>
              <w:rPr>
                <w:ins w:id="3686" w:author="HAMLILI Fatima zohra" w:date="2021-12-28T14:04:00Z"/>
                <w:rFonts w:asciiTheme="majorHAnsi" w:hAnsiTheme="majorHAnsi" w:cstheme="majorHAnsi"/>
                <w:color w:val="000000"/>
                <w:rPrChange w:id="3687" w:author="HAMLILI Fatima zohra" w:date="2022-03-31T15:30:00Z">
                  <w:rPr>
                    <w:ins w:id="3688" w:author="HAMLILI Fatima zohra" w:date="2021-12-28T14:04:00Z"/>
                    <w:rFonts w:ascii="Bahnschrift" w:hAnsi="Bahnschrift" w:cs="Calibri"/>
                    <w:color w:val="000000"/>
                  </w:rPr>
                </w:rPrChange>
              </w:rPr>
            </w:pPr>
            <w:ins w:id="3689" w:author="HAMLILI Fatima zohra" w:date="2021-12-28T14:04:00Z">
              <w:r w:rsidRPr="005B0899">
                <w:rPr>
                  <w:rFonts w:asciiTheme="majorHAnsi" w:hAnsiTheme="majorHAnsi" w:cstheme="majorHAnsi"/>
                  <w:color w:val="000000"/>
                  <w:rPrChange w:id="3690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user-2@atakam-technologie.com</w:t>
              </w:r>
            </w:ins>
          </w:p>
        </w:tc>
        <w:tc>
          <w:tcPr>
            <w:tcW w:w="5228" w:type="dxa"/>
          </w:tcPr>
          <w:p w14:paraId="53EF74D3" w14:textId="77777777" w:rsidR="002C3A90" w:rsidRPr="005B0899" w:rsidRDefault="002C3A90" w:rsidP="00D71B2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691" w:author="HAMLILI Fatima zohra" w:date="2021-12-28T14:04:00Z"/>
                <w:rFonts w:asciiTheme="majorHAnsi" w:hAnsiTheme="majorHAnsi" w:cstheme="majorHAnsi"/>
                <w:rPrChange w:id="3692" w:author="HAMLILI Fatima zohra" w:date="2022-03-31T15:30:00Z">
                  <w:rPr>
                    <w:ins w:id="3693" w:author="HAMLILI Fatima zohra" w:date="2021-12-28T14:04:00Z"/>
                    <w:rFonts w:ascii="Bahnschrift" w:hAnsi="Bahnschrift"/>
                  </w:rPr>
                </w:rPrChange>
              </w:rPr>
            </w:pPr>
            <w:ins w:id="3694" w:author="HAMLILI Fatima zohra" w:date="2021-12-28T14:04:00Z">
              <w:r w:rsidRPr="005B0899">
                <w:rPr>
                  <w:rFonts w:asciiTheme="majorHAnsi" w:hAnsiTheme="majorHAnsi" w:cstheme="majorHAnsi"/>
                  <w:rPrChange w:id="3695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Atakama@user!2</w:t>
              </w:r>
            </w:ins>
          </w:p>
        </w:tc>
      </w:tr>
      <w:tr w:rsidR="002C3A90" w:rsidRPr="005B0899" w14:paraId="6E2F959E" w14:textId="77777777" w:rsidTr="00D71B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696" w:author="HAMLILI Fatima zohra" w:date="2021-12-28T14:0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50613813" w14:textId="77777777" w:rsidR="002C3A90" w:rsidRPr="005B0899" w:rsidRDefault="002C3A90" w:rsidP="00D71B29">
            <w:pPr>
              <w:jc w:val="both"/>
              <w:rPr>
                <w:ins w:id="3697" w:author="HAMLILI Fatima zohra" w:date="2021-12-28T14:04:00Z"/>
                <w:rFonts w:asciiTheme="majorHAnsi" w:hAnsiTheme="majorHAnsi" w:cstheme="majorHAnsi"/>
                <w:color w:val="000000"/>
                <w:rPrChange w:id="3698" w:author="HAMLILI Fatima zohra" w:date="2022-03-31T15:30:00Z">
                  <w:rPr>
                    <w:ins w:id="3699" w:author="HAMLILI Fatima zohra" w:date="2021-12-28T14:04:00Z"/>
                    <w:rFonts w:ascii="Bahnschrift" w:hAnsi="Bahnschrift" w:cs="Calibri"/>
                    <w:color w:val="000000"/>
                  </w:rPr>
                </w:rPrChange>
              </w:rPr>
            </w:pPr>
            <w:ins w:id="3700" w:author="HAMLILI Fatima zohra" w:date="2021-12-28T14:04:00Z">
              <w:r w:rsidRPr="005B0899">
                <w:rPr>
                  <w:rFonts w:asciiTheme="majorHAnsi" w:hAnsiTheme="majorHAnsi" w:cstheme="majorHAnsi"/>
                  <w:color w:val="000000"/>
                  <w:rPrChange w:id="3701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user-3@atakam-technologie.com</w:t>
              </w:r>
            </w:ins>
          </w:p>
        </w:tc>
        <w:tc>
          <w:tcPr>
            <w:tcW w:w="5228" w:type="dxa"/>
          </w:tcPr>
          <w:p w14:paraId="3CB10592" w14:textId="77777777" w:rsidR="002C3A90" w:rsidRPr="005B0899" w:rsidRDefault="002C3A90" w:rsidP="00D71B2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702" w:author="HAMLILI Fatima zohra" w:date="2021-12-28T14:04:00Z"/>
                <w:rFonts w:asciiTheme="majorHAnsi" w:hAnsiTheme="majorHAnsi" w:cstheme="majorHAnsi"/>
                <w:rPrChange w:id="3703" w:author="HAMLILI Fatima zohra" w:date="2022-03-31T15:30:00Z">
                  <w:rPr>
                    <w:ins w:id="3704" w:author="HAMLILI Fatima zohra" w:date="2021-12-28T14:04:00Z"/>
                    <w:rFonts w:ascii="Bahnschrift" w:hAnsi="Bahnschrift"/>
                  </w:rPr>
                </w:rPrChange>
              </w:rPr>
            </w:pPr>
            <w:ins w:id="3705" w:author="HAMLILI Fatima zohra" w:date="2021-12-28T14:04:00Z">
              <w:r w:rsidRPr="005B0899">
                <w:rPr>
                  <w:rFonts w:asciiTheme="majorHAnsi" w:hAnsiTheme="majorHAnsi" w:cstheme="majorHAnsi"/>
                  <w:rPrChange w:id="3706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Atakama@user!3</w:t>
              </w:r>
            </w:ins>
          </w:p>
        </w:tc>
      </w:tr>
      <w:tr w:rsidR="002C3A90" w:rsidRPr="005B0899" w14:paraId="2596795B" w14:textId="77777777" w:rsidTr="00D71B29">
        <w:trPr>
          <w:ins w:id="3707" w:author="HAMLILI Fatima zohra" w:date="2021-12-28T14:04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8" w:type="dxa"/>
          </w:tcPr>
          <w:p w14:paraId="328BB799" w14:textId="77777777" w:rsidR="002C3A90" w:rsidRPr="005B0899" w:rsidRDefault="002C3A90" w:rsidP="00D71B29">
            <w:pPr>
              <w:jc w:val="both"/>
              <w:rPr>
                <w:ins w:id="3708" w:author="HAMLILI Fatima zohra" w:date="2021-12-28T14:04:00Z"/>
                <w:rFonts w:asciiTheme="majorHAnsi" w:hAnsiTheme="majorHAnsi" w:cstheme="majorHAnsi"/>
                <w:color w:val="000000"/>
                <w:rPrChange w:id="3709" w:author="HAMLILI Fatima zohra" w:date="2022-03-31T15:30:00Z">
                  <w:rPr>
                    <w:ins w:id="3710" w:author="HAMLILI Fatima zohra" w:date="2021-12-28T14:04:00Z"/>
                    <w:rFonts w:ascii="Bahnschrift" w:hAnsi="Bahnschrift" w:cs="Calibri"/>
                    <w:color w:val="000000"/>
                  </w:rPr>
                </w:rPrChange>
              </w:rPr>
            </w:pPr>
            <w:ins w:id="3711" w:author="HAMLILI Fatima zohra" w:date="2021-12-28T14:04:00Z">
              <w:r w:rsidRPr="005B0899">
                <w:rPr>
                  <w:rFonts w:asciiTheme="majorHAnsi" w:hAnsiTheme="majorHAnsi" w:cstheme="majorHAnsi"/>
                  <w:color w:val="000000"/>
                  <w:rPrChange w:id="3712" w:author="HAMLILI Fatima zohra" w:date="2022-03-31T15:30:00Z">
                    <w:rPr>
                      <w:rFonts w:ascii="Bahnschrift" w:hAnsi="Bahnschrift" w:cs="Calibri"/>
                      <w:color w:val="000000"/>
                    </w:rPr>
                  </w:rPrChange>
                </w:rPr>
                <w:t>user-4@atakam-technologie.com</w:t>
              </w:r>
            </w:ins>
          </w:p>
        </w:tc>
        <w:tc>
          <w:tcPr>
            <w:tcW w:w="5228" w:type="dxa"/>
          </w:tcPr>
          <w:p w14:paraId="350F4352" w14:textId="77777777" w:rsidR="002C3A90" w:rsidRPr="005B0899" w:rsidRDefault="002C3A90" w:rsidP="00D71B2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713" w:author="HAMLILI Fatima zohra" w:date="2021-12-28T14:04:00Z"/>
                <w:rFonts w:asciiTheme="majorHAnsi" w:hAnsiTheme="majorHAnsi" w:cstheme="majorHAnsi"/>
                <w:rPrChange w:id="3714" w:author="HAMLILI Fatima zohra" w:date="2022-03-31T15:30:00Z">
                  <w:rPr>
                    <w:ins w:id="3715" w:author="HAMLILI Fatima zohra" w:date="2021-12-28T14:04:00Z"/>
                    <w:rFonts w:ascii="Bahnschrift" w:hAnsi="Bahnschrift"/>
                  </w:rPr>
                </w:rPrChange>
              </w:rPr>
            </w:pPr>
            <w:ins w:id="3716" w:author="HAMLILI Fatima zohra" w:date="2021-12-28T14:04:00Z">
              <w:r w:rsidRPr="005B0899">
                <w:rPr>
                  <w:rFonts w:asciiTheme="majorHAnsi" w:hAnsiTheme="majorHAnsi" w:cstheme="majorHAnsi"/>
                  <w:rPrChange w:id="3717" w:author="HAMLILI Fatima zohra" w:date="2022-03-31T15:30:00Z">
                    <w:rPr>
                      <w:rFonts w:ascii="Bahnschrift" w:hAnsi="Bahnschrift"/>
                    </w:rPr>
                  </w:rPrChange>
                </w:rPr>
                <w:t>Atakama@user!4</w:t>
              </w:r>
            </w:ins>
          </w:p>
        </w:tc>
      </w:tr>
    </w:tbl>
    <w:p w14:paraId="222587A6" w14:textId="5C04E5DA" w:rsidR="002C3A90" w:rsidRPr="005B0899" w:rsidRDefault="002C3A90" w:rsidP="008B739A">
      <w:pPr>
        <w:rPr>
          <w:ins w:id="3718" w:author="HAMLILI Fatima zohra" w:date="2021-12-28T14:06:00Z"/>
          <w:rFonts w:asciiTheme="majorHAnsi" w:hAnsiTheme="majorHAnsi" w:cstheme="majorHAnsi"/>
          <w:rPrChange w:id="3719" w:author="HAMLILI Fatima zohra" w:date="2022-03-31T15:30:00Z">
            <w:rPr>
              <w:ins w:id="3720" w:author="HAMLILI Fatima zohra" w:date="2021-12-28T14:06:00Z"/>
              <w:rFonts w:ascii="Bahnschrift" w:hAnsi="Bahnschrift"/>
            </w:rPr>
          </w:rPrChange>
        </w:rPr>
      </w:pPr>
    </w:p>
    <w:p w14:paraId="42F2BEBA" w14:textId="25063B6A" w:rsidR="008B739A" w:rsidRPr="005B0899" w:rsidRDefault="008B739A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rPrChange w:id="3721" w:author="HAMLILI Fatima zohra" w:date="2022-03-31T15:30:00Z">
            <w:rPr/>
          </w:rPrChange>
        </w:rPr>
        <w:pPrChange w:id="3722" w:author="HAMLILI Fatima zohra" w:date="2021-12-28T14:06:00Z">
          <w:pPr/>
        </w:pPrChange>
      </w:pPr>
      <w:ins w:id="3723" w:author="HAMLILI Fatima zohra" w:date="2021-12-28T14:06:00Z">
        <w:r w:rsidRPr="005B0899">
          <w:rPr>
            <w:rFonts w:asciiTheme="majorHAnsi" w:hAnsiTheme="majorHAnsi" w:cstheme="majorHAnsi"/>
            <w:rPrChange w:id="3724" w:author="HAMLILI Fatima zohra" w:date="2022-03-31T15:30:00Z">
              <w:rPr>
                <w:rFonts w:ascii="Bahnschrift" w:hAnsi="Bahnschrift"/>
              </w:rPr>
            </w:rPrChange>
          </w:rPr>
          <w:t>Vérifier la suppression de tous les rapports correspondants en actualisant l’onglet RAPPORTS</w:t>
        </w:r>
      </w:ins>
    </w:p>
    <w:sectPr w:rsidR="008B739A" w:rsidRPr="005B0899" w:rsidSect="0022607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2141"/>
    <w:multiLevelType w:val="hybridMultilevel"/>
    <w:tmpl w:val="5A10A97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701C3"/>
    <w:multiLevelType w:val="hybridMultilevel"/>
    <w:tmpl w:val="3A704FB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929A1"/>
    <w:multiLevelType w:val="hybridMultilevel"/>
    <w:tmpl w:val="C7CED0F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5C004F"/>
    <w:multiLevelType w:val="hybridMultilevel"/>
    <w:tmpl w:val="684A80B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FF2EA6"/>
    <w:multiLevelType w:val="hybridMultilevel"/>
    <w:tmpl w:val="78B66F7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E427B3"/>
    <w:multiLevelType w:val="hybridMultilevel"/>
    <w:tmpl w:val="B6CC5DF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E56990"/>
    <w:multiLevelType w:val="multilevel"/>
    <w:tmpl w:val="FFBED4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200337DC"/>
    <w:multiLevelType w:val="hybridMultilevel"/>
    <w:tmpl w:val="8D4AD598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AF179B"/>
    <w:multiLevelType w:val="hybridMultilevel"/>
    <w:tmpl w:val="6E88D4B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ED5015"/>
    <w:multiLevelType w:val="multilevel"/>
    <w:tmpl w:val="94A8800C"/>
    <w:lvl w:ilvl="0">
      <w:start w:val="1"/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  <w:b/>
        <w:u w:val="none"/>
      </w:rPr>
    </w:lvl>
    <w:lvl w:ilvl="1">
      <w:start w:val="1"/>
      <w:numFmt w:val="bullet"/>
      <w:lvlText w:val="-"/>
      <w:lvlJc w:val="left"/>
      <w:pPr>
        <w:ind w:left="1440" w:hanging="720"/>
      </w:pPr>
      <w:rPr>
        <w:rFonts w:ascii="Helvetica" w:eastAsiaTheme="minorHAnsi" w:hAnsi="Helvetica" w:cs="Helvetica" w:hint="default"/>
        <w:lang w:val="fr-FR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21BE3BF9"/>
    <w:multiLevelType w:val="hybridMultilevel"/>
    <w:tmpl w:val="78B66F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693413"/>
    <w:multiLevelType w:val="hybridMultilevel"/>
    <w:tmpl w:val="1F9E7B6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3317B7"/>
    <w:multiLevelType w:val="hybridMultilevel"/>
    <w:tmpl w:val="013230C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B1507D"/>
    <w:multiLevelType w:val="hybridMultilevel"/>
    <w:tmpl w:val="E5849BC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E21B4B"/>
    <w:multiLevelType w:val="hybridMultilevel"/>
    <w:tmpl w:val="1B5614C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1766EA00">
      <w:numFmt w:val="bullet"/>
      <w:lvlText w:val="-"/>
      <w:lvlJc w:val="left"/>
      <w:pPr>
        <w:ind w:left="2880" w:hanging="360"/>
      </w:pPr>
      <w:rPr>
        <w:rFonts w:ascii="Helvetica" w:eastAsiaTheme="minorHAnsi" w:hAnsi="Helvetica" w:cs="Helvetica" w:hint="default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455712"/>
    <w:multiLevelType w:val="hybridMultilevel"/>
    <w:tmpl w:val="F864C588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85695D"/>
    <w:multiLevelType w:val="hybridMultilevel"/>
    <w:tmpl w:val="1C54455E"/>
    <w:lvl w:ilvl="0" w:tplc="815C08B4">
      <w:start w:val="1"/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9F1D3F"/>
    <w:multiLevelType w:val="hybridMultilevel"/>
    <w:tmpl w:val="4436543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474B02"/>
    <w:multiLevelType w:val="hybridMultilevel"/>
    <w:tmpl w:val="91609AA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8C7D39"/>
    <w:multiLevelType w:val="multilevel"/>
    <w:tmpl w:val="9AF2CBDA"/>
    <w:lvl w:ilvl="0">
      <w:start w:val="1"/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  <w:b/>
        <w:u w:val="none"/>
      </w:rPr>
    </w:lvl>
    <w:lvl w:ilvl="1">
      <w:start w:val="1"/>
      <w:numFmt w:val="bullet"/>
      <w:lvlText w:val="-"/>
      <w:lvlJc w:val="left"/>
      <w:pPr>
        <w:ind w:left="1440" w:hanging="720"/>
      </w:pPr>
      <w:rPr>
        <w:rFonts w:ascii="Helvetica" w:eastAsiaTheme="minorHAnsi" w:hAnsi="Helvetica" w:cs="Helvetica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40F82412"/>
    <w:multiLevelType w:val="multilevel"/>
    <w:tmpl w:val="56D23D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B443FEA"/>
    <w:multiLevelType w:val="multilevel"/>
    <w:tmpl w:val="FA80CBC0"/>
    <w:lvl w:ilvl="0">
      <w:start w:val="1"/>
      <w:numFmt w:val="bullet"/>
      <w:lvlText w:val="-"/>
      <w:lvlJc w:val="left"/>
      <w:pPr>
        <w:ind w:left="360" w:hanging="360"/>
      </w:pPr>
      <w:rPr>
        <w:rFonts w:ascii="Helvetica" w:eastAsiaTheme="minorHAnsi" w:hAnsi="Helvetica" w:cs="Helvetica" w:hint="default"/>
        <w:b/>
        <w:u w:val="none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4D25420B"/>
    <w:multiLevelType w:val="hybridMultilevel"/>
    <w:tmpl w:val="825EEDE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613888"/>
    <w:multiLevelType w:val="hybridMultilevel"/>
    <w:tmpl w:val="5CE4FD26"/>
    <w:lvl w:ilvl="0" w:tplc="161CB078">
      <w:start w:val="1"/>
      <w:numFmt w:val="upperLetter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50EF300F"/>
    <w:multiLevelType w:val="hybridMultilevel"/>
    <w:tmpl w:val="5A10A972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BB6560"/>
    <w:multiLevelType w:val="hybridMultilevel"/>
    <w:tmpl w:val="C33C8BA2"/>
    <w:lvl w:ilvl="0" w:tplc="040C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655129E2"/>
    <w:multiLevelType w:val="hybridMultilevel"/>
    <w:tmpl w:val="945C2FB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BF6620"/>
    <w:multiLevelType w:val="hybridMultilevel"/>
    <w:tmpl w:val="182C95B6"/>
    <w:lvl w:ilvl="0" w:tplc="040C0015">
      <w:start w:val="1"/>
      <w:numFmt w:val="upperLetter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FD0E82"/>
    <w:multiLevelType w:val="hybridMultilevel"/>
    <w:tmpl w:val="C35411E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177BE2"/>
    <w:multiLevelType w:val="hybridMultilevel"/>
    <w:tmpl w:val="71680CE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6B7E7E"/>
    <w:multiLevelType w:val="hybridMultilevel"/>
    <w:tmpl w:val="98B27E6C"/>
    <w:lvl w:ilvl="0" w:tplc="5FC6A17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4"/>
  </w:num>
  <w:num w:numId="2">
    <w:abstractNumId w:val="28"/>
  </w:num>
  <w:num w:numId="3">
    <w:abstractNumId w:val="5"/>
  </w:num>
  <w:num w:numId="4">
    <w:abstractNumId w:val="8"/>
  </w:num>
  <w:num w:numId="5">
    <w:abstractNumId w:val="16"/>
  </w:num>
  <w:num w:numId="6">
    <w:abstractNumId w:val="17"/>
  </w:num>
  <w:num w:numId="7">
    <w:abstractNumId w:val="21"/>
  </w:num>
  <w:num w:numId="8">
    <w:abstractNumId w:val="25"/>
  </w:num>
  <w:num w:numId="9">
    <w:abstractNumId w:val="19"/>
  </w:num>
  <w:num w:numId="10">
    <w:abstractNumId w:val="18"/>
  </w:num>
  <w:num w:numId="11">
    <w:abstractNumId w:val="29"/>
  </w:num>
  <w:num w:numId="12">
    <w:abstractNumId w:val="27"/>
  </w:num>
  <w:num w:numId="13">
    <w:abstractNumId w:val="9"/>
  </w:num>
  <w:num w:numId="14">
    <w:abstractNumId w:val="2"/>
  </w:num>
  <w:num w:numId="15">
    <w:abstractNumId w:val="0"/>
  </w:num>
  <w:num w:numId="16">
    <w:abstractNumId w:val="11"/>
  </w:num>
  <w:num w:numId="17">
    <w:abstractNumId w:val="13"/>
  </w:num>
  <w:num w:numId="18">
    <w:abstractNumId w:val="7"/>
  </w:num>
  <w:num w:numId="19">
    <w:abstractNumId w:val="6"/>
  </w:num>
  <w:num w:numId="20">
    <w:abstractNumId w:val="4"/>
  </w:num>
  <w:num w:numId="21">
    <w:abstractNumId w:val="10"/>
  </w:num>
  <w:num w:numId="22">
    <w:abstractNumId w:val="24"/>
  </w:num>
  <w:num w:numId="23">
    <w:abstractNumId w:val="22"/>
  </w:num>
  <w:num w:numId="24">
    <w:abstractNumId w:val="30"/>
  </w:num>
  <w:num w:numId="25">
    <w:abstractNumId w:val="1"/>
  </w:num>
  <w:num w:numId="26">
    <w:abstractNumId w:val="20"/>
  </w:num>
  <w:num w:numId="27">
    <w:abstractNumId w:val="23"/>
  </w:num>
  <w:num w:numId="28">
    <w:abstractNumId w:val="26"/>
  </w:num>
  <w:num w:numId="29">
    <w:abstractNumId w:val="12"/>
  </w:num>
  <w:num w:numId="30">
    <w:abstractNumId w:val="3"/>
  </w:num>
  <w:num w:numId="31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AMLILI Fatima zohra">
    <w15:presenceInfo w15:providerId="None" w15:userId="HAMLILI Fatima zohr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trackRevision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202"/>
    <w:rsid w:val="0000151D"/>
    <w:rsid w:val="0000776E"/>
    <w:rsid w:val="00012680"/>
    <w:rsid w:val="00017230"/>
    <w:rsid w:val="00032F66"/>
    <w:rsid w:val="00036D85"/>
    <w:rsid w:val="0004311B"/>
    <w:rsid w:val="000446DC"/>
    <w:rsid w:val="00050112"/>
    <w:rsid w:val="0006031A"/>
    <w:rsid w:val="00066B85"/>
    <w:rsid w:val="00067FD3"/>
    <w:rsid w:val="00092679"/>
    <w:rsid w:val="00097773"/>
    <w:rsid w:val="000B2D38"/>
    <w:rsid w:val="000C61F3"/>
    <w:rsid w:val="000E3BF5"/>
    <w:rsid w:val="000F6BCB"/>
    <w:rsid w:val="00147277"/>
    <w:rsid w:val="00176335"/>
    <w:rsid w:val="001A057F"/>
    <w:rsid w:val="001C1925"/>
    <w:rsid w:val="001C432B"/>
    <w:rsid w:val="001D145C"/>
    <w:rsid w:val="001D18F5"/>
    <w:rsid w:val="001D1FB3"/>
    <w:rsid w:val="00205707"/>
    <w:rsid w:val="00206186"/>
    <w:rsid w:val="00226078"/>
    <w:rsid w:val="0023780A"/>
    <w:rsid w:val="002464C3"/>
    <w:rsid w:val="0027429D"/>
    <w:rsid w:val="00275103"/>
    <w:rsid w:val="00282BED"/>
    <w:rsid w:val="002B0168"/>
    <w:rsid w:val="002C3A90"/>
    <w:rsid w:val="002D3D7A"/>
    <w:rsid w:val="002D7BDB"/>
    <w:rsid w:val="002E24FE"/>
    <w:rsid w:val="002F25A9"/>
    <w:rsid w:val="002F45CC"/>
    <w:rsid w:val="002F5B18"/>
    <w:rsid w:val="00301F53"/>
    <w:rsid w:val="00311272"/>
    <w:rsid w:val="0031646E"/>
    <w:rsid w:val="00327725"/>
    <w:rsid w:val="00395D01"/>
    <w:rsid w:val="003B45D2"/>
    <w:rsid w:val="003D0FBD"/>
    <w:rsid w:val="003D2692"/>
    <w:rsid w:val="003D3B96"/>
    <w:rsid w:val="003F60EC"/>
    <w:rsid w:val="00410DCB"/>
    <w:rsid w:val="00412779"/>
    <w:rsid w:val="00430AD0"/>
    <w:rsid w:val="00460F49"/>
    <w:rsid w:val="004634B3"/>
    <w:rsid w:val="004637EF"/>
    <w:rsid w:val="00477FAC"/>
    <w:rsid w:val="00480457"/>
    <w:rsid w:val="00480C09"/>
    <w:rsid w:val="0049576C"/>
    <w:rsid w:val="00497008"/>
    <w:rsid w:val="004A0BCA"/>
    <w:rsid w:val="004A3CD9"/>
    <w:rsid w:val="004B1070"/>
    <w:rsid w:val="004B1223"/>
    <w:rsid w:val="004B27AF"/>
    <w:rsid w:val="004B2E48"/>
    <w:rsid w:val="004B73D8"/>
    <w:rsid w:val="004C4DA5"/>
    <w:rsid w:val="004D3657"/>
    <w:rsid w:val="004E75FA"/>
    <w:rsid w:val="00502C3B"/>
    <w:rsid w:val="00511BCC"/>
    <w:rsid w:val="00523AA1"/>
    <w:rsid w:val="005369FC"/>
    <w:rsid w:val="00550315"/>
    <w:rsid w:val="005736A0"/>
    <w:rsid w:val="005A330D"/>
    <w:rsid w:val="005B0899"/>
    <w:rsid w:val="005E4B56"/>
    <w:rsid w:val="005F75DC"/>
    <w:rsid w:val="00624291"/>
    <w:rsid w:val="00646202"/>
    <w:rsid w:val="00652BAC"/>
    <w:rsid w:val="00682284"/>
    <w:rsid w:val="00686C6B"/>
    <w:rsid w:val="00691861"/>
    <w:rsid w:val="006A4EC6"/>
    <w:rsid w:val="006A55F2"/>
    <w:rsid w:val="006A7D64"/>
    <w:rsid w:val="006C0539"/>
    <w:rsid w:val="006C6B8E"/>
    <w:rsid w:val="006D6B62"/>
    <w:rsid w:val="006E557E"/>
    <w:rsid w:val="00730395"/>
    <w:rsid w:val="0073480B"/>
    <w:rsid w:val="00787492"/>
    <w:rsid w:val="007A6229"/>
    <w:rsid w:val="007B3231"/>
    <w:rsid w:val="007B6AD5"/>
    <w:rsid w:val="007C7008"/>
    <w:rsid w:val="007D729B"/>
    <w:rsid w:val="008151CC"/>
    <w:rsid w:val="00830A5A"/>
    <w:rsid w:val="00836F61"/>
    <w:rsid w:val="00844BA5"/>
    <w:rsid w:val="008470E6"/>
    <w:rsid w:val="00860137"/>
    <w:rsid w:val="00867F4B"/>
    <w:rsid w:val="00872479"/>
    <w:rsid w:val="008856C4"/>
    <w:rsid w:val="008A33FD"/>
    <w:rsid w:val="008B739A"/>
    <w:rsid w:val="008C44BA"/>
    <w:rsid w:val="00913D29"/>
    <w:rsid w:val="0091413F"/>
    <w:rsid w:val="009279BD"/>
    <w:rsid w:val="00932EE8"/>
    <w:rsid w:val="009372CB"/>
    <w:rsid w:val="00957598"/>
    <w:rsid w:val="00971E70"/>
    <w:rsid w:val="009C58F2"/>
    <w:rsid w:val="009D6BC5"/>
    <w:rsid w:val="00A00356"/>
    <w:rsid w:val="00A24389"/>
    <w:rsid w:val="00A32868"/>
    <w:rsid w:val="00A33FDD"/>
    <w:rsid w:val="00A43710"/>
    <w:rsid w:val="00A62810"/>
    <w:rsid w:val="00A8733B"/>
    <w:rsid w:val="00A90E90"/>
    <w:rsid w:val="00AA3A9F"/>
    <w:rsid w:val="00AA7397"/>
    <w:rsid w:val="00AB25F0"/>
    <w:rsid w:val="00AB41EC"/>
    <w:rsid w:val="00AC4170"/>
    <w:rsid w:val="00AD7204"/>
    <w:rsid w:val="00AE46B0"/>
    <w:rsid w:val="00B02193"/>
    <w:rsid w:val="00B25E2E"/>
    <w:rsid w:val="00B26054"/>
    <w:rsid w:val="00B57BEE"/>
    <w:rsid w:val="00B82F6F"/>
    <w:rsid w:val="00BA25E6"/>
    <w:rsid w:val="00BA3AD9"/>
    <w:rsid w:val="00BA7C9E"/>
    <w:rsid w:val="00BE16C4"/>
    <w:rsid w:val="00BF5B49"/>
    <w:rsid w:val="00BF6A69"/>
    <w:rsid w:val="00C028CC"/>
    <w:rsid w:val="00C1026A"/>
    <w:rsid w:val="00C244D2"/>
    <w:rsid w:val="00C26ED2"/>
    <w:rsid w:val="00C36A6E"/>
    <w:rsid w:val="00C400A2"/>
    <w:rsid w:val="00C74884"/>
    <w:rsid w:val="00C76339"/>
    <w:rsid w:val="00C9033D"/>
    <w:rsid w:val="00CA1694"/>
    <w:rsid w:val="00CA3DE7"/>
    <w:rsid w:val="00CB1131"/>
    <w:rsid w:val="00CC439D"/>
    <w:rsid w:val="00CC6D26"/>
    <w:rsid w:val="00CE500C"/>
    <w:rsid w:val="00CF5FBA"/>
    <w:rsid w:val="00D1686F"/>
    <w:rsid w:val="00D272C2"/>
    <w:rsid w:val="00D4047C"/>
    <w:rsid w:val="00D60FCC"/>
    <w:rsid w:val="00DA65BC"/>
    <w:rsid w:val="00DB03D2"/>
    <w:rsid w:val="00E00376"/>
    <w:rsid w:val="00E25A9A"/>
    <w:rsid w:val="00E30F23"/>
    <w:rsid w:val="00E37423"/>
    <w:rsid w:val="00E50D5D"/>
    <w:rsid w:val="00E53C0E"/>
    <w:rsid w:val="00E565FA"/>
    <w:rsid w:val="00E62E6A"/>
    <w:rsid w:val="00E705CC"/>
    <w:rsid w:val="00E93C5D"/>
    <w:rsid w:val="00EA3EF5"/>
    <w:rsid w:val="00EB4147"/>
    <w:rsid w:val="00EB7E55"/>
    <w:rsid w:val="00EC087C"/>
    <w:rsid w:val="00EC3410"/>
    <w:rsid w:val="00EC46FD"/>
    <w:rsid w:val="00EE1B03"/>
    <w:rsid w:val="00F268A9"/>
    <w:rsid w:val="00F27C19"/>
    <w:rsid w:val="00F33763"/>
    <w:rsid w:val="00F3422A"/>
    <w:rsid w:val="00F36353"/>
    <w:rsid w:val="00F54C00"/>
    <w:rsid w:val="00F82E92"/>
    <w:rsid w:val="00F8540B"/>
    <w:rsid w:val="00F909A9"/>
    <w:rsid w:val="00FA52E9"/>
    <w:rsid w:val="00FC3904"/>
    <w:rsid w:val="00FD0D1E"/>
    <w:rsid w:val="00FE10A3"/>
    <w:rsid w:val="00FE2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092BD"/>
  <w15:chartTrackingRefBased/>
  <w15:docId w15:val="{92CD30CA-47AA-4108-AFE8-7A0447899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36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36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36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365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D0D1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37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60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07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4D36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D365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36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36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4D365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705CC"/>
    <w:pPr>
      <w:tabs>
        <w:tab w:val="left" w:pos="440"/>
        <w:tab w:val="right" w:leader="dot" w:pos="1045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D0FBD"/>
    <w:pPr>
      <w:tabs>
        <w:tab w:val="left" w:pos="660"/>
        <w:tab w:val="right" w:leader="dot" w:pos="10456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D3657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FD0D1E"/>
    <w:rPr>
      <w:rFonts w:asciiTheme="majorHAnsi" w:eastAsiaTheme="majorEastAsia" w:hAnsiTheme="majorHAnsi" w:cstheme="majorBidi"/>
      <w:color w:val="2F5496" w:themeColor="accent1" w:themeShade="BF"/>
    </w:rPr>
  </w:style>
  <w:style w:type="table" w:styleId="TableGrid">
    <w:name w:val="Table Grid"/>
    <w:basedOn w:val="TableNormal"/>
    <w:uiPriority w:val="39"/>
    <w:rsid w:val="00EB7E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5F75D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Revision">
    <w:name w:val="Revision"/>
    <w:hidden/>
    <w:uiPriority w:val="99"/>
    <w:semiHidden/>
    <w:rsid w:val="00913D29"/>
    <w:pPr>
      <w:spacing w:after="0" w:line="240" w:lineRule="auto"/>
    </w:pPr>
  </w:style>
  <w:style w:type="character" w:customStyle="1" w:styleId="gwt-inlinehtml">
    <w:name w:val="gwt-inlinehtml"/>
    <w:basedOn w:val="DefaultParagraphFont"/>
    <w:rsid w:val="00E37423"/>
  </w:style>
  <w:style w:type="table" w:styleId="GridTable3">
    <w:name w:val="Grid Table 3"/>
    <w:basedOn w:val="TableNormal"/>
    <w:uiPriority w:val="48"/>
    <w:rsid w:val="006A4EC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5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6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0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7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6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1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microsoft.com/office/2011/relationships/people" Target="peop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022017-0338-4276-8CFF-5D430F48B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5297</Words>
  <Characters>29135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HAMLILI Fatima zohra</dc:creator>
  <cp:keywords/>
  <dc:description/>
  <cp:lastModifiedBy>HAMLILI Fatima zohra</cp:lastModifiedBy>
  <cp:revision>10</cp:revision>
  <cp:lastPrinted>2022-01-06T08:29:00Z</cp:lastPrinted>
  <dcterms:created xsi:type="dcterms:W3CDTF">2022-01-06T08:11:00Z</dcterms:created>
  <dcterms:modified xsi:type="dcterms:W3CDTF">2022-03-31T13:35:00Z</dcterms:modified>
</cp:coreProperties>
</file>